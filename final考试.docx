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ink/ink1.xml" ContentType="application/inkml+xml"/>
  <Override PartName="/word/ink/ink10.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xml" ContentType="application/inkml+xml"/>
  <Override PartName="/word/ink/ink20.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rPr>
          <w:sz w:val="24"/>
          <w:szCs w:val="24"/>
        </w:rPr>
        <w:pPrChange w:id="0" w:author="wang wang" w:date="2021-02-26T10:05:51Z">
          <w:pPr/>
        </w:pPrChange>
      </w:pPr>
    </w:p>
    <w:p>
      <w:pPr>
        <w:rPr>
          <w:sz w:val="24"/>
          <w:szCs w:val="24"/>
        </w:rPr>
      </w:pPr>
    </w:p>
    <w:p>
      <w:pPr>
        <w:rPr>
          <w:sz w:val="24"/>
          <w:szCs w:val="24"/>
        </w:rPr>
      </w:pPr>
    </w:p>
    <w:p>
      <w:pPr>
        <w:rPr>
          <w:sz w:val="24"/>
          <w:szCs w:val="24"/>
        </w:rPr>
      </w:pPr>
    </w:p>
    <w:p>
      <w:pPr>
        <w:rPr>
          <w:sz w:val="24"/>
          <w:szCs w:val="24"/>
        </w:rPr>
      </w:pPr>
      <w:r>
        <w:rPr>
          <w:sz w:val="24"/>
          <w:szCs w:val="24"/>
        </w:rPr>
        <w:t>Final exam</w:t>
      </w:r>
    </w:p>
    <w:p>
      <w:pPr>
        <w:rPr>
          <w:sz w:val="24"/>
          <w:szCs w:val="24"/>
        </w:rPr>
      </w:pPr>
      <w:r>
        <w:rPr>
          <w:sz w:val="24"/>
          <w:szCs w:val="24"/>
        </w:rPr>
        <mc:AlternateContent>
          <mc:Choice Requires="wps">
            <w:drawing>
              <wp:anchor distT="0" distB="0" distL="114300" distR="114300" simplePos="0" relativeHeight="251662336" behindDoc="0" locked="0" layoutInCell="1" allowOverlap="1">
                <wp:simplePos x="0" y="0"/>
                <wp:positionH relativeFrom="column">
                  <wp:posOffset>1341755</wp:posOffset>
                </wp:positionH>
                <wp:positionV relativeFrom="paragraph">
                  <wp:posOffset>2136775</wp:posOffset>
                </wp:positionV>
                <wp:extent cx="1043305" cy="3822065"/>
                <wp:effectExtent l="0" t="0" r="80645" b="64770"/>
                <wp:wrapNone/>
                <wp:docPr id="5" name="直接箭头连接符 5"/>
                <wp:cNvGraphicFramePr/>
                <a:graphic xmlns:a="http://schemas.openxmlformats.org/drawingml/2006/main">
                  <a:graphicData uri="http://schemas.microsoft.com/office/word/2010/wordprocessingShape">
                    <wps:wsp>
                      <wps:cNvCnPr/>
                      <wps:spPr>
                        <a:xfrm>
                          <a:off x="0" y="0"/>
                          <a:ext cx="1043403" cy="382196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直接箭头连接符 5" o:spid="_x0000_s1026" o:spt="32" type="#_x0000_t32" style="position:absolute;left:0pt;margin-left:105.65pt;margin-top:168.25pt;height:300.95pt;width:82.15pt;z-index:251662336;mso-width-relative:page;mso-height-relative:page;" filled="f" stroked="t" coordsize="21600,21600" o:gfxdata="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FgAAAGRycy9QSwECFAAUAAAACACHTuJA842E99kAAAALAQAADwAAAAAAAAABACAA&#10;AAA4AAAAZHJzL2Rvd25yZXYueG1sUEsBAhQAFAAAAAgAh07iQDY3OFn2AQAAmQMAAA4AAAAAAAAA&#10;AQAgAAAAPgEAAGRycy9lMm9Eb2MueG1sUEsFBgAAAAAGAAYAWQEAAKYFAAAAAA==&#10;">
                <v:fill on="f" focussize="0,0"/>
                <v:stroke weight="0.5pt" color="#ED7D31 [3205]" miterlimit="8" joinstyle="miter" endarrow="block"/>
                <v:imagedata o:title=""/>
                <o:lock v:ext="edit" aspectratio="f"/>
              </v:shape>
            </w:pict>
          </mc:Fallback>
        </mc:AlternateContent>
      </w:r>
      <w:r>
        <w:rPr>
          <w:sz w:val="24"/>
          <w:szCs w:val="24"/>
        </w:rPr>
        <mc:AlternateContent>
          <mc:Choice Requires="wps">
            <w:drawing>
              <wp:anchor distT="0" distB="0" distL="114300" distR="114300" simplePos="0" relativeHeight="251660288" behindDoc="0" locked="0" layoutInCell="1" allowOverlap="1">
                <wp:simplePos x="0" y="0"/>
                <wp:positionH relativeFrom="column">
                  <wp:posOffset>1136650</wp:posOffset>
                </wp:positionH>
                <wp:positionV relativeFrom="paragraph">
                  <wp:posOffset>1819910</wp:posOffset>
                </wp:positionV>
                <wp:extent cx="205105" cy="656590"/>
                <wp:effectExtent l="0" t="0" r="23495" b="10795"/>
                <wp:wrapNone/>
                <wp:docPr id="3" name="矩形 3"/>
                <wp:cNvGraphicFramePr/>
                <a:graphic xmlns:a="http://schemas.openxmlformats.org/drawingml/2006/main">
                  <a:graphicData uri="http://schemas.microsoft.com/office/word/2010/wordprocessingShape">
                    <wps:wsp>
                      <wps:cNvSpPr/>
                      <wps:spPr>
                        <a:xfrm>
                          <a:off x="0" y="0"/>
                          <a:ext cx="205154" cy="6562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3" o:spid="_x0000_s1026" o:spt="1" style="position:absolute;left:0pt;margin-left:89.5pt;margin-top:143.3pt;height:51.7pt;width:16.15pt;z-index:251660288;v-text-anchor:middle;mso-width-relative:page;mso-height-relative:page;" filled="f" stroked="t" coordsize="21600,21600" o:gfxdata="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BYAAABkcnMvUEsBAhQAFAAA&#10;AAgAh07iQCN/vuPYAAAACwEAAA8AAAAAAAAAAQAgAAAAOAAAAGRycy9kb3ducmV2LnhtbFBLAQIU&#10;ABQAAAAIAIdO4kBt3s5YTwIAAHwEAAAOAAAAAAAAAAEAIAAAAD0BAABkcnMvZTJvRG9jLnhtbFBL&#10;BQYAAAAABgAGAFkBAAD+BQAAAAA=&#10;">
                <v:fill on="f" focussize="0,0"/>
                <v:stroke weight="1pt" color="#FF0000 [3204]" miterlimit="8" joinstyle="miter"/>
                <v:imagedata o:title=""/>
                <o:lock v:ext="edit" aspectratio="f"/>
              </v:rect>
            </w:pict>
          </mc:Fallback>
        </mc:AlternateContent>
      </w:r>
      <w:r>
        <w:rPr>
          <w:sz w:val="24"/>
          <w:szCs w:val="24"/>
        </w:rPr>
        <mc:AlternateContent>
          <mc:Choice Requires="wps">
            <w:drawing>
              <wp:anchor distT="0" distB="0" distL="114300" distR="114300" simplePos="0" relativeHeight="251659264" behindDoc="0" locked="0" layoutInCell="1" allowOverlap="1">
                <wp:simplePos x="0" y="0"/>
                <wp:positionH relativeFrom="column">
                  <wp:posOffset>621030</wp:posOffset>
                </wp:positionH>
                <wp:positionV relativeFrom="paragraph">
                  <wp:posOffset>1485900</wp:posOffset>
                </wp:positionV>
                <wp:extent cx="808990" cy="3265170"/>
                <wp:effectExtent l="0" t="0" r="67945" b="50165"/>
                <wp:wrapNone/>
                <wp:docPr id="2" name="直接箭头连接符 2"/>
                <wp:cNvGraphicFramePr/>
                <a:graphic xmlns:a="http://schemas.openxmlformats.org/drawingml/2006/main">
                  <a:graphicData uri="http://schemas.microsoft.com/office/word/2010/wordprocessingShape">
                    <wps:wsp>
                      <wps:cNvCnPr/>
                      <wps:spPr>
                        <a:xfrm>
                          <a:off x="0" y="0"/>
                          <a:ext cx="808892" cy="32648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2" o:spid="_x0000_s1026" o:spt="32" type="#_x0000_t32" style="position:absolute;left:0pt;margin-left:48.9pt;margin-top:117pt;height:257.1pt;width:63.7pt;z-index:251659264;mso-width-relative:page;mso-height-relative:page;" filled="f" stroked="t" coordsize="21600,21600" o:gfxdata="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rvCqudoAAAAKAQAADwAAAAAAAAABACAAAAA4&#10;AAAAZHJzL2Rvd25yZXYueG1sUEsBAhQAFAAAAAgAh07iQAWZIenyAQAAmAMAAA4AAAAAAAAAAQAg&#10;AAAAPwEAAGRycy9lMm9Eb2MueG1sUEsFBgAAAAAGAAYAWQEAAKMFAAAAAA==&#10;">
                <v:fill on="f" focussize="0,0"/>
                <v:stroke weight="0.5pt" color="#4472C4 [3204]" miterlimit="8" joinstyle="miter" endarrow="block"/>
                <v:imagedata o:title=""/>
                <o:lock v:ext="edit" aspectratio="f"/>
              </v:shape>
            </w:pict>
          </mc:Fallback>
        </mc:AlternateContent>
      </w:r>
      <w:r>
        <w:rPr>
          <w:sz w:val="24"/>
          <w:szCs w:val="24"/>
        </w:rPr>
        <w:drawing>
          <wp:inline distT="0" distB="0" distL="0" distR="0">
            <wp:extent cx="5819140" cy="355790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822809" cy="3559863"/>
                    </a:xfrm>
                    <a:prstGeom prst="rect">
                      <a:avLst/>
                    </a:prstGeom>
                  </pic:spPr>
                </pic:pic>
              </a:graphicData>
            </a:graphic>
          </wp:inline>
        </w:drawing>
      </w:r>
    </w:p>
    <w:p>
      <w:pPr>
        <w:pStyle w:val="8"/>
        <w:widowControl/>
        <w:numPr>
          <w:ilvl w:val="0"/>
          <w:numId w:val="1"/>
        </w:numPr>
        <w:shd w:val="clear" w:color="auto" w:fill="FFFFFF"/>
        <w:autoSpaceDE/>
        <w:autoSpaceDN/>
        <w:spacing w:before="0" w:after="100" w:afterAutospacing="1"/>
        <w:rPr>
          <w:rFonts w:ascii="Segoe UI" w:hAnsi="Segoe UI" w:eastAsia="Times New Roman" w:cs="Segoe UI"/>
          <w:color w:val="231F20"/>
          <w:kern w:val="0"/>
          <w:sz w:val="24"/>
          <w:szCs w:val="24"/>
        </w:rPr>
      </w:pPr>
      <w:r>
        <w:rPr>
          <w:rFonts w:ascii="Segoe UI" w:hAnsi="Segoe UI" w:eastAsia="Times New Roman" w:cs="Segoe UI"/>
          <w:color w:val="231F20"/>
          <w:kern w:val="0"/>
          <w:sz w:val="24"/>
          <w:szCs w:val="24"/>
        </w:rPr>
        <w:t>Affordance</w:t>
      </w:r>
    </w:p>
    <w:p>
      <w:pPr>
        <w:widowControl/>
        <w:shd w:val="clear" w:color="auto" w:fill="FFFFFF"/>
        <w:autoSpaceDE/>
        <w:autoSpaceDN/>
        <w:spacing w:before="0" w:after="100" w:afterAutospacing="1"/>
        <w:ind w:left="0"/>
        <w:rPr>
          <w:rFonts w:ascii="等线" w:hAnsi="等线" w:eastAsia="等线"/>
          <w:kern w:val="0"/>
          <w:sz w:val="24"/>
          <w:szCs w:val="24"/>
        </w:rPr>
      </w:pPr>
      <w:r>
        <w:rPr>
          <w:rFonts w:hint="eastAsia" w:ascii="等线" w:hAnsi="等线" w:eastAsia="等线"/>
          <w:kern w:val="0"/>
          <w:sz w:val="24"/>
          <w:szCs w:val="24"/>
        </w:rPr>
        <w:t>Affordance</w:t>
      </w:r>
      <w:r>
        <w:rPr>
          <w:rFonts w:ascii="等线" w:hAnsi="等线" w:eastAsia="等线"/>
          <w:kern w:val="0"/>
          <w:sz w:val="24"/>
          <w:szCs w:val="24"/>
        </w:rPr>
        <w:t xml:space="preserve"> refers to</w:t>
      </w:r>
      <w:r>
        <w:rPr>
          <w:rFonts w:hint="eastAsia" w:ascii="等线" w:hAnsi="等线" w:eastAsia="等线"/>
          <w:kern w:val="0"/>
          <w:sz w:val="24"/>
          <w:szCs w:val="24"/>
        </w:rPr>
        <w:t xml:space="preserve"> a property or feature of an object which presents a prompt on what can be done with this object.</w:t>
      </w:r>
      <w:r>
        <w:rPr>
          <w:rFonts w:ascii="等线" w:hAnsi="等线" w:eastAsia="等线"/>
          <w:kern w:val="0"/>
          <w:sz w:val="24"/>
          <w:szCs w:val="24"/>
        </w:rPr>
        <w:t xml:space="preserve"> E.g. a knob icon give a clue than users can rotate it.</w:t>
      </w:r>
    </w:p>
    <w:p>
      <w:pPr>
        <w:widowControl/>
        <w:shd w:val="clear" w:color="auto" w:fill="FFFFFF"/>
        <w:autoSpaceDE/>
        <w:autoSpaceDN/>
        <w:spacing w:before="0" w:after="100" w:afterAutospacing="1"/>
        <w:ind w:left="0"/>
        <w:rPr>
          <w:rFonts w:ascii="等线" w:hAnsi="等线" w:eastAsia="等线"/>
          <w:kern w:val="0"/>
          <w:sz w:val="24"/>
          <w:szCs w:val="24"/>
        </w:rPr>
      </w:pPr>
      <w:r>
        <w:rPr>
          <w:rFonts w:ascii="等线" w:hAnsi="等线" w:eastAsia="等线"/>
          <w:kern w:val="0"/>
          <w:sz w:val="24"/>
          <w:szCs w:val="24"/>
        </w:rPr>
        <w:t>So as we can see in the left, there is a dark blue background of the current slide, therefore, users can know which is the current slide available for edit</w:t>
      </w:r>
    </w:p>
    <w:p>
      <w:pPr>
        <w:widowControl/>
        <w:shd w:val="clear" w:color="auto" w:fill="FFFFFF"/>
        <w:autoSpaceDE/>
        <w:autoSpaceDN/>
        <w:spacing w:before="0" w:after="100" w:afterAutospacing="1"/>
        <w:ind w:left="0"/>
        <w:rPr>
          <w:rFonts w:ascii="Segoe UI" w:hAnsi="Segoe UI" w:eastAsia="Times New Roman" w:cs="Segoe UI"/>
          <w:color w:val="231F20"/>
          <w:kern w:val="0"/>
          <w:sz w:val="24"/>
          <w:szCs w:val="24"/>
        </w:rPr>
      </w:pPr>
    </w:p>
    <w:p>
      <w:pPr>
        <w:pStyle w:val="8"/>
        <w:widowControl/>
        <w:numPr>
          <w:ilvl w:val="0"/>
          <w:numId w:val="1"/>
        </w:numPr>
        <w:shd w:val="clear" w:color="auto" w:fill="FFFFFF"/>
        <w:autoSpaceDE/>
        <w:autoSpaceDN/>
        <w:spacing w:before="0" w:after="100" w:afterAutospacing="1"/>
        <w:rPr>
          <w:rFonts w:ascii="Segoe UI" w:hAnsi="Segoe UI" w:eastAsia="Times New Roman" w:cs="Segoe UI"/>
          <w:color w:val="231F20"/>
          <w:kern w:val="0"/>
          <w:sz w:val="24"/>
          <w:szCs w:val="24"/>
        </w:rPr>
      </w:pPr>
      <w:bookmarkStart w:id="0" w:name="OLE_LINK1"/>
      <w:bookmarkStart w:id="1" w:name="OLE_LINK2"/>
      <w:r>
        <w:rPr>
          <w:rFonts w:ascii="Segoe UI" w:hAnsi="Segoe UI" w:eastAsia="Times New Roman" w:cs="Segoe UI"/>
          <w:color w:val="231F20"/>
          <w:kern w:val="0"/>
          <w:sz w:val="24"/>
          <w:szCs w:val="24"/>
        </w:rPr>
        <w:t>Mapping is a design principle</w:t>
      </w:r>
      <w:bookmarkEnd w:id="0"/>
      <w:bookmarkEnd w:id="1"/>
    </w:p>
    <w:p>
      <w:pPr>
        <w:widowControl/>
        <w:shd w:val="clear" w:color="auto" w:fill="FFFFFF"/>
        <w:autoSpaceDE/>
        <w:autoSpaceDN/>
        <w:spacing w:before="0" w:after="100" w:afterAutospacing="1"/>
        <w:ind w:left="360"/>
        <w:rPr>
          <w:rFonts w:ascii="Segoe UI" w:hAnsi="Segoe UI" w:eastAsia="Times New Roman" w:cs="Segoe UI"/>
          <w:color w:val="231F20"/>
          <w:kern w:val="0"/>
          <w:sz w:val="24"/>
          <w:szCs w:val="24"/>
        </w:rPr>
      </w:pPr>
      <w:r>
        <w:rPr>
          <w:rFonts w:ascii="Segoe UI" w:hAnsi="Segoe UI" w:eastAsia="Times New Roman" w:cs="Segoe UI"/>
          <w:color w:val="231F20"/>
          <w:kern w:val="0"/>
          <w:sz w:val="24"/>
          <w:szCs w:val="24"/>
        </w:rPr>
        <w:t xml:space="preserve">The scroll bar can provide mapping in </w:t>
      </w:r>
      <w:r>
        <w:rPr>
          <w:rFonts w:ascii="Segoe UI" w:hAnsi="Segoe UI" w:cs="Segoe UI"/>
          <w:color w:val="231F20"/>
          <w:sz w:val="24"/>
          <w:szCs w:val="24"/>
          <w:shd w:val="clear" w:color="auto" w:fill="FFFFFF"/>
        </w:rPr>
        <w:t>LibreOffice interface</w:t>
      </w:r>
      <w:r>
        <w:rPr>
          <w:rFonts w:ascii="Segoe UI" w:hAnsi="Segoe UI" w:eastAsia="Times New Roman" w:cs="Segoe UI"/>
          <w:color w:val="231F20"/>
          <w:kern w:val="0"/>
          <w:sz w:val="24"/>
          <w:szCs w:val="24"/>
        </w:rPr>
        <w:t>. It tells users where (which slides means which part of the whole ppt)he or she is in the whole slide. When there are many slides, it is easy for users to map, locate.</w:t>
      </w:r>
    </w:p>
    <w:p>
      <w:pPr>
        <w:widowControl/>
        <w:shd w:val="clear" w:color="auto" w:fill="FFFFFF"/>
        <w:autoSpaceDE/>
        <w:autoSpaceDN/>
        <w:spacing w:before="0" w:after="100" w:afterAutospacing="1"/>
        <w:ind w:left="360"/>
        <w:rPr>
          <w:rFonts w:ascii="Segoe UI" w:hAnsi="Segoe UI" w:eastAsia="Times New Roman" w:cs="Segoe UI"/>
          <w:color w:val="231F20"/>
          <w:kern w:val="0"/>
          <w:sz w:val="24"/>
          <w:szCs w:val="24"/>
        </w:rPr>
      </w:pPr>
      <w:r>
        <w:rPr>
          <w:rFonts w:ascii="Segoe UI" w:hAnsi="Segoe UI" w:eastAsia="Times New Roman" w:cs="Segoe UI"/>
          <w:color w:val="231F20"/>
          <w:kern w:val="0"/>
          <w:sz w:val="24"/>
          <w:szCs w:val="24"/>
        </w:rPr>
        <w:t>Users can use the scroll bar to up and down to choose which part of the slide he or she wants to edit.</w:t>
      </w:r>
    </w:p>
    <w:p>
      <w:pPr>
        <w:widowControl/>
        <w:shd w:val="clear" w:color="auto" w:fill="FFFFFF"/>
        <w:autoSpaceDE/>
        <w:autoSpaceDN/>
        <w:spacing w:before="0" w:after="100" w:afterAutospacing="1"/>
        <w:ind w:left="360"/>
        <w:rPr>
          <w:rFonts w:ascii="Segoe UI" w:hAnsi="Segoe UI" w:eastAsia="Times New Roman" w:cs="Segoe UI"/>
          <w:color w:val="231F20"/>
          <w:kern w:val="0"/>
          <w:sz w:val="24"/>
          <w:szCs w:val="24"/>
        </w:rPr>
      </w:pPr>
    </w:p>
    <w:p>
      <w:pPr>
        <w:pStyle w:val="8"/>
        <w:widowControl/>
        <w:numPr>
          <w:ilvl w:val="0"/>
          <w:numId w:val="1"/>
        </w:numPr>
        <w:shd w:val="clear" w:color="auto" w:fill="FFFFFF"/>
        <w:autoSpaceDE/>
        <w:autoSpaceDN/>
        <w:spacing w:before="0" w:after="100" w:afterAutospacing="1"/>
        <w:rPr>
          <w:rFonts w:ascii="Segoe UI" w:hAnsi="Segoe UI" w:eastAsia="Times New Roman" w:cs="Segoe UI"/>
          <w:color w:val="231F20"/>
          <w:kern w:val="0"/>
          <w:sz w:val="24"/>
          <w:szCs w:val="24"/>
        </w:rPr>
      </w:pPr>
      <w:r>
        <w:rPr>
          <w:rFonts w:ascii="Segoe UI" w:hAnsi="Segoe UI" w:eastAsia="Times New Roman" w:cs="Segoe UI"/>
          <w:color w:val="231F20"/>
          <w:kern w:val="0"/>
          <w:sz w:val="24"/>
          <w:szCs w:val="24"/>
        </w:rPr>
        <w:t>Two heuristics of your choosing</w:t>
      </w:r>
    </w:p>
    <w:p>
      <w:pPr>
        <w:pStyle w:val="8"/>
        <w:widowControl/>
        <w:numPr>
          <w:ilvl w:val="0"/>
          <w:numId w:val="2"/>
        </w:numPr>
        <w:shd w:val="clear" w:color="auto" w:fill="FFFFFF"/>
        <w:autoSpaceDE/>
        <w:autoSpaceDN/>
        <w:spacing w:before="0" w:after="100" w:afterAutospacing="1"/>
        <w:rPr>
          <w:rFonts w:ascii="Segoe UI" w:hAnsi="Segoe UI" w:eastAsia="Times New Roman" w:cs="Segoe UI"/>
          <w:color w:val="231F20"/>
          <w:kern w:val="0"/>
          <w:sz w:val="24"/>
          <w:szCs w:val="24"/>
        </w:rPr>
      </w:pPr>
      <w:r>
        <w:rPr>
          <w:rFonts w:ascii="Segoe UI" w:hAnsi="Segoe UI" w:eastAsia="Times New Roman" w:cs="Segoe UI"/>
          <w:color w:val="231F20"/>
          <w:kern w:val="0"/>
          <w:sz w:val="24"/>
          <w:szCs w:val="24"/>
        </w:rPr>
        <w:t>Match between system and real world</w:t>
      </w:r>
      <w:r>
        <w:rPr>
          <w:sz w:val="24"/>
          <w:szCs w:val="24"/>
        </w:rPr>
        <w:drawing>
          <wp:inline distT="0" distB="0" distL="0" distR="0">
            <wp:extent cx="5274310" cy="2578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
                    <a:stretch>
                      <a:fillRect/>
                    </a:stretch>
                  </pic:blipFill>
                  <pic:spPr>
                    <a:xfrm>
                      <a:off x="0" y="0"/>
                      <a:ext cx="5274310" cy="257810"/>
                    </a:xfrm>
                    <a:prstGeom prst="rect">
                      <a:avLst/>
                    </a:prstGeom>
                  </pic:spPr>
                </pic:pic>
              </a:graphicData>
            </a:graphic>
          </wp:inline>
        </w:drawing>
      </w:r>
    </w:p>
    <w:p>
      <w:pPr>
        <w:pStyle w:val="8"/>
        <w:widowControl/>
        <w:shd w:val="clear" w:color="auto" w:fill="FFFFFF"/>
        <w:autoSpaceDE/>
        <w:autoSpaceDN/>
        <w:spacing w:before="0" w:after="100" w:afterAutospacing="1"/>
        <w:ind w:left="1080"/>
        <w:rPr>
          <w:rFonts w:ascii="Segoe UI" w:hAnsi="Segoe UI" w:eastAsia="Times New Roman" w:cs="Segoe UI"/>
          <w:color w:val="231F20"/>
          <w:kern w:val="0"/>
          <w:sz w:val="24"/>
          <w:szCs w:val="24"/>
        </w:rPr>
      </w:pPr>
      <w:r>
        <w:rPr>
          <w:rFonts w:ascii="Segoe UI" w:hAnsi="Segoe UI" w:eastAsia="Times New Roman" w:cs="Segoe UI"/>
          <w:color w:val="231F20"/>
          <w:kern w:val="0"/>
          <w:sz w:val="24"/>
          <w:szCs w:val="24"/>
        </w:rPr>
        <w:t xml:space="preserve">The icon of operation like save is a disc, cut is a scissors; print is a printer, etc. They are real item in the real world. </w:t>
      </w:r>
    </w:p>
    <w:p>
      <w:pPr>
        <w:pStyle w:val="8"/>
        <w:widowControl/>
        <w:shd w:val="clear" w:color="auto" w:fill="FFFFFF"/>
        <w:autoSpaceDE/>
        <w:autoSpaceDN/>
        <w:spacing w:before="0" w:after="100" w:afterAutospacing="1"/>
        <w:ind w:left="1080"/>
        <w:rPr>
          <w:rFonts w:ascii="Segoe UI" w:hAnsi="Segoe UI" w:eastAsia="Times New Roman" w:cs="Segoe UI"/>
          <w:color w:val="231F20"/>
          <w:kern w:val="0"/>
          <w:sz w:val="24"/>
          <w:szCs w:val="24"/>
        </w:rPr>
      </w:pPr>
      <w:r>
        <w:rPr>
          <w:rFonts w:ascii="Segoe UI" w:hAnsi="Segoe UI" w:eastAsia="Times New Roman" w:cs="Segoe UI"/>
          <w:color w:val="231F20"/>
          <w:kern w:val="0"/>
          <w:sz w:val="24"/>
          <w:szCs w:val="24"/>
        </w:rPr>
        <w:drawing>
          <wp:inline distT="0" distB="0" distL="0" distR="0">
            <wp:extent cx="1729740" cy="163830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
                    <a:stretch>
                      <a:fillRect/>
                    </a:stretch>
                  </pic:blipFill>
                  <pic:spPr>
                    <a:xfrm>
                      <a:off x="0" y="0"/>
                      <a:ext cx="1729890" cy="1638442"/>
                    </a:xfrm>
                    <a:prstGeom prst="rect">
                      <a:avLst/>
                    </a:prstGeom>
                  </pic:spPr>
                </pic:pic>
              </a:graphicData>
            </a:graphic>
          </wp:inline>
        </w:drawing>
      </w:r>
    </w:p>
    <w:p>
      <w:pPr>
        <w:pStyle w:val="8"/>
        <w:widowControl/>
        <w:shd w:val="clear" w:color="auto" w:fill="FFFFFF"/>
        <w:autoSpaceDE/>
        <w:autoSpaceDN/>
        <w:spacing w:before="0" w:after="100" w:afterAutospacing="1"/>
        <w:ind w:left="1080"/>
        <w:rPr>
          <w:rFonts w:ascii="Segoe UI" w:hAnsi="Segoe UI" w:eastAsia="Times New Roman" w:cs="Segoe UI"/>
          <w:color w:val="231F20"/>
          <w:kern w:val="0"/>
          <w:sz w:val="24"/>
          <w:szCs w:val="24"/>
        </w:rPr>
      </w:pPr>
      <w:r>
        <w:rPr>
          <w:rFonts w:ascii="Segoe UI" w:hAnsi="Segoe UI" w:eastAsia="Times New Roman" w:cs="Segoe UI"/>
          <w:color w:val="231F20"/>
          <w:kern w:val="0"/>
          <w:sz w:val="24"/>
          <w:szCs w:val="24"/>
        </w:rPr>
        <w:t xml:space="preserve">And the image of effect in the slide transition is also real in the real word. </w:t>
      </w:r>
    </w:p>
    <w:p>
      <w:pPr>
        <w:pStyle w:val="8"/>
        <w:widowControl/>
        <w:shd w:val="clear" w:color="auto" w:fill="FFFFFF"/>
        <w:autoSpaceDE/>
        <w:autoSpaceDN/>
        <w:spacing w:before="0" w:after="100" w:afterAutospacing="1"/>
        <w:ind w:left="1080"/>
        <w:rPr>
          <w:rFonts w:ascii="Segoe UI" w:hAnsi="Segoe UI" w:eastAsia="Times New Roman" w:cs="Segoe UI"/>
          <w:color w:val="231F20"/>
          <w:kern w:val="0"/>
          <w:sz w:val="24"/>
          <w:szCs w:val="24"/>
        </w:rPr>
      </w:pPr>
    </w:p>
    <w:p>
      <w:pPr>
        <w:pStyle w:val="8"/>
        <w:widowControl/>
        <w:numPr>
          <w:ilvl w:val="0"/>
          <w:numId w:val="2"/>
        </w:numPr>
        <w:shd w:val="clear" w:color="auto" w:fill="FFFFFF"/>
        <w:autoSpaceDE/>
        <w:autoSpaceDN/>
        <w:spacing w:before="0" w:after="100" w:afterAutospacing="1"/>
        <w:rPr>
          <w:rFonts w:ascii="Segoe UI" w:hAnsi="Segoe UI" w:eastAsia="Times New Roman" w:cs="Segoe UI"/>
          <w:color w:val="231F20"/>
          <w:kern w:val="0"/>
          <w:sz w:val="24"/>
          <w:szCs w:val="24"/>
        </w:rPr>
      </w:pPr>
      <w:r>
        <w:rPr>
          <w:rFonts w:ascii="Segoe UI" w:hAnsi="Segoe UI" w:eastAsia="Times New Roman" w:cs="Segoe UI"/>
          <w:color w:val="231F20"/>
          <w:kern w:val="0"/>
          <w:sz w:val="24"/>
          <w:szCs w:val="24"/>
        </w:rPr>
        <w:t>Recognition rather than recall</w:t>
      </w:r>
    </w:p>
    <w:p>
      <w:pPr>
        <w:pStyle w:val="8"/>
        <w:widowControl/>
        <w:shd w:val="clear" w:color="auto" w:fill="FFFFFF"/>
        <w:autoSpaceDE/>
        <w:autoSpaceDN/>
        <w:spacing w:before="0" w:after="100" w:afterAutospacing="1"/>
        <w:ind w:left="1080"/>
        <w:rPr>
          <w:rFonts w:ascii="Segoe UI" w:hAnsi="Segoe UI" w:eastAsia="Times New Roman" w:cs="Segoe UI"/>
          <w:color w:val="231F20"/>
          <w:kern w:val="0"/>
          <w:sz w:val="24"/>
          <w:szCs w:val="24"/>
        </w:rPr>
      </w:pPr>
    </w:p>
    <w:p>
      <w:pPr>
        <w:pStyle w:val="8"/>
        <w:widowControl/>
        <w:shd w:val="clear" w:color="auto" w:fill="FFFFFF"/>
        <w:autoSpaceDE/>
        <w:autoSpaceDN/>
        <w:spacing w:before="0" w:after="100" w:afterAutospacing="1"/>
        <w:ind w:left="1080"/>
        <w:rPr>
          <w:rFonts w:ascii="Segoe UI" w:hAnsi="Segoe UI" w:eastAsia="Times New Roman" w:cs="Segoe UI"/>
          <w:color w:val="231F20"/>
          <w:kern w:val="0"/>
          <w:sz w:val="24"/>
          <w:szCs w:val="24"/>
        </w:rPr>
      </w:pPr>
      <w:r>
        <w:rPr>
          <w:rFonts w:ascii="Segoe UI" w:hAnsi="Segoe UI" w:eastAsia="Times New Roman" w:cs="Segoe UI"/>
          <w:color w:val="231F20"/>
          <w:kern w:val="0"/>
          <w:sz w:val="24"/>
          <w:szCs w:val="24"/>
        </w:rPr>
        <w:t>The operation(saving/cut/print etc.) and effect of slide are all listed in the interface. So it is provide “recognition” for users to select. It is better than recall, users may have no idea what does he should do if just use recall.</w:t>
      </w:r>
    </w:p>
    <w:p>
      <w:pPr>
        <w:widowControl/>
        <w:numPr>
          <w:ilvl w:val="0"/>
          <w:numId w:val="3"/>
        </w:numPr>
        <w:shd w:val="clear" w:color="auto" w:fill="FFFFFF"/>
        <w:autoSpaceDE/>
        <w:autoSpaceDN/>
        <w:spacing w:before="100" w:beforeAutospacing="1" w:after="100" w:afterAutospacing="1"/>
        <w:rPr>
          <w:rFonts w:ascii="Segoe UI" w:hAnsi="Segoe UI" w:eastAsia="Times New Roman" w:cs="Segoe UI"/>
          <w:color w:val="231F20"/>
          <w:kern w:val="0"/>
          <w:sz w:val="24"/>
          <w:szCs w:val="24"/>
        </w:rPr>
      </w:pPr>
      <w:r>
        <w:rPr>
          <w:rFonts w:ascii="Segoe UI" w:hAnsi="Segoe UI" w:eastAsia="Times New Roman" w:cs="Segoe UI"/>
          <w:color w:val="231F20"/>
          <w:kern w:val="0"/>
          <w:sz w:val="24"/>
          <w:szCs w:val="24"/>
        </w:rPr>
        <w:t>How do these two heuristics link into cognitive load theory</w:t>
      </w:r>
    </w:p>
    <w:p>
      <w:pPr>
        <w:widowControl/>
        <w:shd w:val="clear" w:color="auto" w:fill="FFFFFF"/>
        <w:autoSpaceDE/>
        <w:autoSpaceDN/>
        <w:spacing w:before="100" w:beforeAutospacing="1" w:after="100" w:afterAutospacing="1"/>
        <w:ind w:left="720"/>
        <w:rPr>
          <w:rFonts w:ascii="Segoe UI" w:hAnsi="Segoe UI" w:eastAsia="Times New Roman" w:cs="Segoe UI"/>
          <w:color w:val="231F20"/>
          <w:kern w:val="0"/>
          <w:sz w:val="24"/>
          <w:szCs w:val="24"/>
        </w:rPr>
      </w:pPr>
      <w:r>
        <w:rPr>
          <w:rFonts w:ascii="Segoe UI" w:hAnsi="Segoe UI" w:eastAsia="Times New Roman" w:cs="Segoe UI"/>
          <w:color w:val="231F20"/>
          <w:kern w:val="0"/>
          <w:sz w:val="24"/>
          <w:szCs w:val="24"/>
        </w:rPr>
        <w:t>Linking heuristics/ design principle to cognitive load theory is very useful to improve the design. It works because ultimately they reduce the load on our limited working memories. In this way it is easier to process and make sense of information.</w:t>
      </w:r>
    </w:p>
    <w:p>
      <w:pPr>
        <w:widowControl/>
        <w:shd w:val="clear" w:color="auto" w:fill="FFFFFF"/>
        <w:autoSpaceDE/>
        <w:autoSpaceDN/>
        <w:spacing w:before="100" w:beforeAutospacing="1" w:after="100" w:afterAutospacing="1"/>
        <w:ind w:left="0"/>
        <w:rPr>
          <w:rFonts w:ascii="Segoe UI" w:hAnsi="Segoe UI" w:eastAsia="Times New Roman" w:cs="Segoe UI"/>
          <w:color w:val="231F20"/>
          <w:kern w:val="0"/>
          <w:sz w:val="24"/>
          <w:szCs w:val="24"/>
        </w:rPr>
      </w:pPr>
    </w:p>
    <w:p>
      <w:pPr>
        <w:pStyle w:val="8"/>
        <w:widowControl/>
        <w:numPr>
          <w:ilvl w:val="0"/>
          <w:numId w:val="1"/>
        </w:numPr>
        <w:shd w:val="clear" w:color="auto" w:fill="FFFFFF"/>
        <w:autoSpaceDE/>
        <w:autoSpaceDN/>
        <w:spacing w:before="0" w:after="100" w:afterAutospacing="1"/>
        <w:rPr>
          <w:rFonts w:ascii="Segoe UI" w:hAnsi="Segoe UI" w:eastAsia="Times New Roman" w:cs="Segoe UI"/>
          <w:color w:val="231F20"/>
          <w:kern w:val="0"/>
          <w:sz w:val="24"/>
          <w:szCs w:val="24"/>
        </w:rPr>
      </w:pPr>
      <w:r>
        <w:rPr>
          <w:rFonts w:ascii="Segoe UI" w:hAnsi="Segoe UI" w:eastAsia="Times New Roman" w:cs="Segoe UI"/>
          <w:color w:val="231F20"/>
          <w:kern w:val="0"/>
          <w:sz w:val="24"/>
          <w:szCs w:val="24"/>
        </w:rPr>
        <w:t>Two cognitive load effects of your choosing</w:t>
      </w:r>
    </w:p>
    <w:p>
      <w:pPr>
        <w:pStyle w:val="8"/>
        <w:widowControl/>
        <w:autoSpaceDE/>
        <w:autoSpaceDN/>
        <w:spacing w:before="0"/>
        <w:rPr>
          <w:rFonts w:ascii="Calibri" w:hAnsi="Calibri" w:eastAsia="Times New Roman" w:cs="Calibri"/>
          <w:kern w:val="0"/>
          <w:sz w:val="24"/>
          <w:szCs w:val="24"/>
          <w:lang w:val="zh-CN"/>
        </w:rPr>
      </w:pPr>
      <w:r>
        <w:rPr>
          <w:rFonts w:ascii="Calibri" w:hAnsi="Calibri" w:eastAsia="Times New Roman" w:cs="Calibri"/>
          <w:kern w:val="0"/>
          <w:sz w:val="24"/>
          <w:szCs w:val="24"/>
        </w:rPr>
        <w:t>The</w:t>
      </w:r>
      <w:r>
        <w:rPr>
          <w:rFonts w:ascii="Calibri" w:hAnsi="Calibri" w:eastAsia="Times New Roman" w:cs="Calibri"/>
          <w:kern w:val="0"/>
          <w:sz w:val="24"/>
          <w:szCs w:val="24"/>
          <w:lang w:val="zh-CN"/>
        </w:rPr>
        <w:t> </w:t>
      </w:r>
      <w:r>
        <w:rPr>
          <w:rFonts w:ascii="Arial" w:hAnsi="Arial" w:eastAsia="Times New Roman" w:cs="Arial"/>
          <w:color w:val="EA4335"/>
          <w:kern w:val="0"/>
          <w:sz w:val="24"/>
          <w:szCs w:val="24"/>
          <w:shd w:val="clear" w:color="auto" w:fill="FFFFFF"/>
          <w:lang w:val="zh-CN"/>
        </w:rPr>
        <w:t>Split Attention Effect</w:t>
      </w:r>
      <w:r>
        <w:rPr>
          <w:rFonts w:ascii="Calibri" w:hAnsi="Calibri" w:eastAsia="Times New Roman" w:cs="Calibri"/>
          <w:kern w:val="0"/>
          <w:sz w:val="24"/>
          <w:szCs w:val="24"/>
          <w:lang w:val="zh-CN"/>
        </w:rPr>
        <w:t> occurs when users have to refer to two different sources of information simultaneously when learning something. This creates an extra load on their brain as switching between tasks takes time, effort and energy.</w:t>
      </w:r>
    </w:p>
    <w:p>
      <w:pPr>
        <w:pStyle w:val="8"/>
        <w:widowControl/>
        <w:autoSpaceDE/>
        <w:autoSpaceDN/>
        <w:spacing w:before="0"/>
        <w:rPr>
          <w:rFonts w:ascii="Calibri" w:hAnsi="Calibri" w:eastAsia="Times New Roman" w:cs="Calibri"/>
          <w:kern w:val="0"/>
          <w:sz w:val="24"/>
          <w:szCs w:val="24"/>
        </w:rPr>
      </w:pPr>
      <w:r>
        <w:rPr>
          <w:rFonts w:ascii="Calibri" w:hAnsi="Calibri" w:eastAsia="Times New Roman" w:cs="Calibri"/>
          <w:kern w:val="0"/>
          <w:sz w:val="24"/>
          <w:szCs w:val="24"/>
          <w:lang w:val="zh-CN"/>
        </w:rPr>
        <w:t xml:space="preserve">Actually in the interface, there are too many things to select, they are in different area, but they are still very close. Most of them are in the form of text with image. All of these issue result in </w:t>
      </w:r>
      <w:r>
        <w:rPr>
          <w:rFonts w:ascii="Arial" w:hAnsi="Arial" w:eastAsia="Times New Roman" w:cs="Arial"/>
          <w:color w:val="EA4335"/>
          <w:kern w:val="0"/>
          <w:sz w:val="24"/>
          <w:szCs w:val="24"/>
          <w:shd w:val="clear" w:color="auto" w:fill="FFFFFF"/>
          <w:lang w:val="zh-CN"/>
        </w:rPr>
        <w:t>Split Attention Effect</w:t>
      </w:r>
      <w:r>
        <w:rPr>
          <w:rFonts w:ascii="Calibri" w:hAnsi="Calibri" w:eastAsia="Times New Roman" w:cs="Calibri"/>
          <w:kern w:val="0"/>
          <w:sz w:val="24"/>
          <w:szCs w:val="24"/>
          <w:lang w:val="zh-CN"/>
        </w:rPr>
        <w:t> .</w:t>
      </w:r>
    </w:p>
    <w:p>
      <w:pPr>
        <w:widowControl/>
        <w:shd w:val="clear" w:color="auto" w:fill="FFFFFF"/>
        <w:autoSpaceDE/>
        <w:autoSpaceDN/>
        <w:spacing w:before="100" w:beforeAutospacing="1" w:after="100" w:afterAutospacing="1"/>
        <w:ind w:left="0"/>
        <w:rPr>
          <w:rFonts w:ascii="Segoe UI" w:hAnsi="Segoe UI" w:eastAsia="Times New Roman" w:cs="Segoe UI"/>
          <w:color w:val="231F20"/>
          <w:kern w:val="0"/>
          <w:sz w:val="24"/>
          <w:szCs w:val="24"/>
        </w:rPr>
      </w:pPr>
    </w:p>
    <w:p>
      <w:pPr>
        <w:pStyle w:val="8"/>
        <w:widowControl/>
        <w:shd w:val="clear" w:color="auto" w:fill="FFFFFF"/>
        <w:autoSpaceDE/>
        <w:autoSpaceDN/>
        <w:spacing w:before="0" w:after="100" w:afterAutospacing="1"/>
        <w:rPr>
          <w:rFonts w:ascii="Segoe UI" w:hAnsi="Segoe UI" w:eastAsia="Times New Roman" w:cs="Segoe UI"/>
          <w:color w:val="231F20"/>
          <w:kern w:val="0"/>
          <w:sz w:val="24"/>
          <w:szCs w:val="24"/>
        </w:rPr>
      </w:pPr>
    </w:p>
    <w:p>
      <w:pPr>
        <w:widowControl/>
        <w:autoSpaceDE/>
        <w:autoSpaceDN/>
        <w:spacing w:before="0"/>
        <w:ind w:left="0"/>
        <w:rPr>
          <w:rFonts w:ascii="Calibri" w:hAnsi="Calibri" w:eastAsia="Times New Roman" w:cs="Calibri"/>
          <w:kern w:val="0"/>
          <w:sz w:val="24"/>
          <w:szCs w:val="24"/>
        </w:rPr>
      </w:pPr>
      <w:r>
        <w:rPr>
          <w:rFonts w:ascii="Arial" w:hAnsi="Arial" w:eastAsia="Times New Roman" w:cs="Arial"/>
          <w:color w:val="EA4335"/>
          <w:kern w:val="0"/>
          <w:sz w:val="24"/>
          <w:szCs w:val="24"/>
          <w:shd w:val="clear" w:color="auto" w:fill="FFFFFF"/>
          <w:lang w:val="zh-CN"/>
        </w:rPr>
        <w:t>expertise reversal effect</w:t>
      </w:r>
      <w:r>
        <w:rPr>
          <w:rFonts w:ascii="Calibri" w:hAnsi="Calibri" w:eastAsia="Times New Roman" w:cs="Calibri"/>
          <w:kern w:val="0"/>
          <w:sz w:val="24"/>
          <w:szCs w:val="24"/>
        </w:rPr>
        <w:t xml:space="preserve"> refers to instructional techniques that are highly effective with inexperienced learners. And </w:t>
      </w:r>
      <w:r>
        <w:rPr>
          <w:rFonts w:ascii="微软雅黑" w:hAnsi="微软雅黑" w:eastAsia="微软雅黑" w:cs="Calibri"/>
          <w:kern w:val="0"/>
          <w:sz w:val="24"/>
          <w:szCs w:val="24"/>
        </w:rPr>
        <w:t>i</w:t>
      </w:r>
      <w:r>
        <w:rPr>
          <w:rFonts w:ascii="Calibri" w:hAnsi="Calibri" w:eastAsia="Times New Roman" w:cs="Calibri"/>
          <w:kern w:val="0"/>
          <w:sz w:val="24"/>
          <w:szCs w:val="24"/>
        </w:rPr>
        <w:t>nstructional techniques may has less effectiveness or even lose their effectiveness and negative consequences with more experienced learners.</w:t>
      </w:r>
    </w:p>
    <w:p>
      <w:pPr>
        <w:widowControl/>
        <w:autoSpaceDE/>
        <w:autoSpaceDN/>
        <w:spacing w:before="0"/>
        <w:ind w:left="0"/>
        <w:rPr>
          <w:rFonts w:ascii="Calibri" w:hAnsi="Calibri" w:eastAsia="Times New Roman" w:cs="Calibri"/>
          <w:kern w:val="0"/>
          <w:sz w:val="24"/>
          <w:szCs w:val="24"/>
        </w:rPr>
      </w:pPr>
      <w:r>
        <w:rPr>
          <w:rFonts w:ascii="Calibri" w:hAnsi="Calibri" w:eastAsia="Times New Roman" w:cs="Calibri"/>
          <w:kern w:val="0"/>
          <w:sz w:val="24"/>
          <w:szCs w:val="24"/>
        </w:rPr>
        <w:t>From my point of view, I haven’t see any shortcut path in this interface, there are many edit we can do for a slides, so the experienced user may feel tired repeat the action again and again, which result in less effectiveness in experienced users.</w:t>
      </w:r>
    </w:p>
    <w:p>
      <w:pPr>
        <w:pStyle w:val="8"/>
        <w:widowControl/>
        <w:shd w:val="clear" w:color="auto" w:fill="FFFFFF"/>
        <w:autoSpaceDE/>
        <w:autoSpaceDN/>
        <w:spacing w:before="0" w:after="100" w:afterAutospacing="1"/>
        <w:rPr>
          <w:rFonts w:ascii="Segoe UI" w:hAnsi="Segoe UI" w:eastAsia="Times New Roman" w:cs="Segoe UI"/>
          <w:color w:val="231F20"/>
          <w:kern w:val="0"/>
          <w:sz w:val="24"/>
          <w:szCs w:val="24"/>
        </w:rPr>
      </w:pPr>
    </w:p>
    <w:p>
      <w:pPr>
        <w:pStyle w:val="8"/>
        <w:widowControl/>
        <w:shd w:val="clear" w:color="auto" w:fill="FFFFFF"/>
        <w:autoSpaceDE/>
        <w:autoSpaceDN/>
        <w:spacing w:before="0" w:after="100" w:afterAutospacing="1"/>
        <w:rPr>
          <w:rFonts w:ascii="Segoe UI" w:hAnsi="Segoe UI" w:eastAsia="Times New Roman" w:cs="Segoe UI"/>
          <w:color w:val="231F20"/>
          <w:kern w:val="0"/>
          <w:sz w:val="24"/>
          <w:szCs w:val="24"/>
        </w:rPr>
      </w:pPr>
    </w:p>
    <w:p>
      <w:pPr>
        <w:pStyle w:val="8"/>
        <w:widowControl/>
        <w:shd w:val="clear" w:color="auto" w:fill="FFFFFF"/>
        <w:autoSpaceDE/>
        <w:autoSpaceDN/>
        <w:spacing w:before="0" w:after="100" w:afterAutospacing="1"/>
        <w:rPr>
          <w:rFonts w:ascii="Segoe UI" w:hAnsi="Segoe UI" w:eastAsia="Times New Roman" w:cs="Segoe UI"/>
          <w:color w:val="231F20"/>
          <w:kern w:val="0"/>
          <w:sz w:val="24"/>
          <w:szCs w:val="24"/>
        </w:rPr>
      </w:pPr>
    </w:p>
    <w:p>
      <w:pPr>
        <w:pStyle w:val="8"/>
        <w:widowControl/>
        <w:shd w:val="clear" w:color="auto" w:fill="FFFFFF"/>
        <w:autoSpaceDE/>
        <w:autoSpaceDN/>
        <w:spacing w:before="0" w:after="100" w:afterAutospacing="1"/>
        <w:rPr>
          <w:rFonts w:ascii="Segoe UI" w:hAnsi="Segoe UI" w:eastAsia="Times New Roman" w:cs="Segoe UI"/>
          <w:color w:val="231F20"/>
          <w:kern w:val="0"/>
          <w:sz w:val="24"/>
          <w:szCs w:val="24"/>
        </w:rPr>
      </w:pPr>
    </w:p>
    <w:p>
      <w:pPr>
        <w:pStyle w:val="8"/>
        <w:widowControl/>
        <w:shd w:val="clear" w:color="auto" w:fill="FFFFFF"/>
        <w:autoSpaceDE/>
        <w:autoSpaceDN/>
        <w:spacing w:before="0" w:after="100" w:afterAutospacing="1"/>
        <w:rPr>
          <w:rFonts w:ascii="Segoe UI" w:hAnsi="Segoe UI" w:eastAsia="Times New Roman" w:cs="Segoe UI"/>
          <w:color w:val="231F20"/>
          <w:kern w:val="0"/>
          <w:sz w:val="24"/>
          <w:szCs w:val="24"/>
        </w:rPr>
      </w:pPr>
    </w:p>
    <w:p>
      <w:pPr>
        <w:pStyle w:val="8"/>
        <w:widowControl/>
        <w:numPr>
          <w:ilvl w:val="0"/>
          <w:numId w:val="1"/>
        </w:numPr>
        <w:shd w:val="clear" w:color="auto" w:fill="FFFFFF"/>
        <w:autoSpaceDE/>
        <w:autoSpaceDN/>
        <w:spacing w:before="0" w:after="100" w:afterAutospacing="1"/>
        <w:rPr>
          <w:rFonts w:ascii="Segoe UI" w:hAnsi="Segoe UI" w:eastAsia="Times New Roman" w:cs="Segoe UI"/>
          <w:color w:val="231F20"/>
          <w:kern w:val="0"/>
          <w:sz w:val="24"/>
          <w:szCs w:val="24"/>
        </w:rPr>
      </w:pPr>
      <w:r>
        <w:rPr>
          <w:rFonts w:ascii="Segoe UI" w:hAnsi="Segoe UI" w:eastAsia="Times New Roman" w:cs="Segoe UI"/>
          <w:color w:val="231F20"/>
          <w:kern w:val="0"/>
          <w:sz w:val="24"/>
          <w:szCs w:val="24"/>
        </w:rPr>
        <w:t>Two examples of visual design of your choosing </w:t>
      </w:r>
    </w:p>
    <w:p>
      <w:pPr>
        <w:widowControl/>
        <w:shd w:val="clear" w:color="auto" w:fill="FFFFFF"/>
        <w:autoSpaceDE/>
        <w:autoSpaceDN/>
        <w:spacing w:before="0" w:after="100" w:afterAutospacing="1"/>
        <w:rPr>
          <w:rFonts w:ascii="Segoe UI" w:hAnsi="Segoe UI" w:eastAsia="Times New Roman" w:cs="Segoe UI"/>
          <w:color w:val="231F20"/>
          <w:kern w:val="0"/>
          <w:sz w:val="24"/>
          <w:szCs w:val="24"/>
        </w:rPr>
      </w:pPr>
      <w:r>
        <w:rPr>
          <w:rFonts w:ascii="Segoe UI" w:hAnsi="Segoe UI" w:eastAsia="Times New Roman" w:cs="Segoe UI"/>
          <w:color w:val="231F20"/>
          <w:kern w:val="0"/>
          <w:sz w:val="24"/>
          <w:szCs w:val="24"/>
        </w:rPr>
        <w:drawing>
          <wp:inline distT="0" distB="0" distL="0" distR="0">
            <wp:extent cx="2720340" cy="3649980"/>
            <wp:effectExtent l="0" t="0" r="381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7"/>
                    <a:stretch>
                      <a:fillRect/>
                    </a:stretch>
                  </pic:blipFill>
                  <pic:spPr>
                    <a:xfrm>
                      <a:off x="0" y="0"/>
                      <a:ext cx="2720576" cy="3650296"/>
                    </a:xfrm>
                    <a:prstGeom prst="rect">
                      <a:avLst/>
                    </a:prstGeom>
                  </pic:spPr>
                </pic:pic>
              </a:graphicData>
            </a:graphic>
          </wp:inline>
        </w:drawing>
      </w:r>
    </w:p>
    <w:p>
      <w:pPr>
        <w:widowControl/>
        <w:shd w:val="clear" w:color="auto" w:fill="FFFFFF"/>
        <w:autoSpaceDE/>
        <w:autoSpaceDN/>
        <w:spacing w:before="0" w:after="100" w:afterAutospacing="1"/>
        <w:rPr>
          <w:rFonts w:ascii="Segoe UI" w:hAnsi="Segoe UI" w:eastAsia="Times New Roman" w:cs="Segoe UI"/>
          <w:color w:val="231F20"/>
          <w:kern w:val="0"/>
          <w:sz w:val="24"/>
          <w:szCs w:val="24"/>
        </w:rPr>
      </w:pPr>
      <w:r>
        <w:rPr>
          <w:rFonts w:ascii="Segoe UI" w:hAnsi="Segoe UI" w:eastAsia="Times New Roman" w:cs="Segoe UI"/>
          <w:color w:val="231F20"/>
          <w:kern w:val="0"/>
          <w:sz w:val="24"/>
          <w:szCs w:val="24"/>
        </w:rPr>
        <w:t>Item is in chunk and grid , around different effect, there are enough space around each one too, so it is visible for users to choose.</w:t>
      </w:r>
    </w:p>
    <w:p>
      <w:pPr>
        <w:widowControl/>
        <w:shd w:val="clear" w:color="auto" w:fill="FFFFFF"/>
        <w:autoSpaceDE/>
        <w:autoSpaceDN/>
        <w:spacing w:before="0" w:after="100" w:afterAutospacing="1"/>
        <w:rPr>
          <w:rFonts w:ascii="Segoe UI" w:hAnsi="Segoe UI" w:eastAsia="Times New Roman" w:cs="Segoe UI"/>
          <w:color w:val="231F20"/>
          <w:kern w:val="0"/>
          <w:sz w:val="24"/>
          <w:szCs w:val="24"/>
        </w:rPr>
      </w:pPr>
      <w:r>
        <w:rPr>
          <w:rFonts w:ascii="Segoe UI" w:hAnsi="Segoe UI" w:eastAsia="Times New Roman" w:cs="Segoe UI"/>
          <w:color w:val="231F20"/>
          <w:kern w:val="0"/>
          <w:sz w:val="24"/>
          <w:szCs w:val="24"/>
        </w:rPr>
        <w:t>(icon of editing and operation) is Match between system and real world, and it is also visible, the heuristic can improve visible design.</w:t>
      </w:r>
    </w:p>
    <w:p>
      <w:pPr>
        <w:widowControl/>
        <w:shd w:val="clear" w:color="auto" w:fill="FFFFFF"/>
        <w:autoSpaceDE/>
        <w:autoSpaceDN/>
        <w:spacing w:before="0" w:after="100" w:afterAutospacing="1"/>
        <w:rPr>
          <w:rFonts w:ascii="Segoe UI" w:hAnsi="Segoe UI" w:eastAsia="Times New Roman" w:cs="Segoe UI"/>
          <w:color w:val="231F20"/>
          <w:kern w:val="0"/>
          <w:sz w:val="24"/>
          <w:szCs w:val="24"/>
        </w:rPr>
      </w:pPr>
    </w:p>
    <w:p>
      <w:pPr>
        <w:widowControl/>
        <w:shd w:val="clear" w:color="auto" w:fill="FFFFFF"/>
        <w:autoSpaceDE/>
        <w:autoSpaceDN/>
        <w:spacing w:before="0" w:after="100" w:afterAutospacing="1"/>
        <w:rPr>
          <w:rFonts w:ascii="Segoe UI" w:hAnsi="Segoe UI" w:eastAsia="Times New Roman" w:cs="Segoe UI"/>
          <w:color w:val="231F20"/>
          <w:kern w:val="0"/>
          <w:sz w:val="24"/>
          <w:szCs w:val="24"/>
        </w:rPr>
      </w:pPr>
    </w:p>
    <w:p>
      <w:pPr>
        <w:widowControl/>
        <w:shd w:val="clear" w:color="auto" w:fill="FFFFFF"/>
        <w:autoSpaceDE/>
        <w:autoSpaceDN/>
        <w:spacing w:before="0" w:after="100" w:afterAutospacing="1"/>
        <w:rPr>
          <w:rFonts w:ascii="Segoe UI" w:hAnsi="Segoe UI" w:eastAsia="Times New Roman" w:cs="Segoe UI"/>
          <w:color w:val="231F20"/>
          <w:kern w:val="0"/>
          <w:sz w:val="24"/>
          <w:szCs w:val="24"/>
        </w:rPr>
      </w:pPr>
    </w:p>
    <w:p>
      <w:pPr>
        <w:pStyle w:val="8"/>
        <w:widowControl/>
        <w:numPr>
          <w:ilvl w:val="0"/>
          <w:numId w:val="1"/>
        </w:numPr>
        <w:shd w:val="clear" w:color="auto" w:fill="FFFFFF"/>
        <w:autoSpaceDE/>
        <w:autoSpaceDN/>
        <w:spacing w:before="0" w:after="100" w:afterAutospacing="1"/>
        <w:rPr>
          <w:rFonts w:ascii="Segoe UI" w:hAnsi="Segoe UI" w:eastAsia="Times New Roman" w:cs="Segoe UI"/>
          <w:color w:val="231F20"/>
          <w:kern w:val="0"/>
          <w:sz w:val="24"/>
          <w:szCs w:val="24"/>
        </w:rPr>
      </w:pPr>
      <w:r>
        <w:rPr>
          <w:rFonts w:ascii="Segoe UI" w:hAnsi="Segoe UI" w:eastAsia="Times New Roman" w:cs="Segoe UI"/>
          <w:color w:val="231F20"/>
          <w:kern w:val="0"/>
          <w:sz w:val="24"/>
          <w:szCs w:val="24"/>
        </w:rPr>
        <w:t>An annotated sketch of how any issues you found can be improved (you will be able to upload a file to attach to this answer). </w:t>
      </w:r>
    </w:p>
    <w:p>
      <w:pPr>
        <w:widowControl/>
        <w:shd w:val="clear" w:color="auto" w:fill="FFFFFF"/>
        <w:autoSpaceDE/>
        <w:autoSpaceDN/>
        <w:spacing w:before="0" w:after="100" w:afterAutospacing="1"/>
        <w:ind w:left="360"/>
        <w:rPr>
          <w:rFonts w:ascii="Segoe UI" w:hAnsi="Segoe UI" w:eastAsia="Times New Roman" w:cs="Segoe UI"/>
          <w:color w:val="231F20"/>
          <w:kern w:val="0"/>
          <w:sz w:val="24"/>
          <w:szCs w:val="24"/>
        </w:rPr>
      </w:pPr>
      <w:r>
        <w:rPr>
          <w:rFonts w:ascii="Segoe UI" w:hAnsi="Segoe UI" w:eastAsia="Times New Roman" w:cs="Segoe UI"/>
          <w:color w:val="231F20"/>
          <w:kern w:val="0"/>
          <w:sz w:val="24"/>
          <w:szCs w:val="24"/>
        </w:rPr>
        <w:t>In this part too many operation is in the same area</w:t>
      </w:r>
    </w:p>
    <w:p>
      <w:pPr>
        <w:widowControl/>
        <w:shd w:val="clear" w:color="auto" w:fill="FFFFFF"/>
        <w:autoSpaceDE/>
        <w:autoSpaceDN/>
        <w:spacing w:before="0" w:after="100" w:afterAutospacing="1"/>
        <w:ind w:left="360"/>
        <w:rPr>
          <w:rFonts w:ascii="Segoe UI" w:hAnsi="Segoe UI" w:eastAsia="Times New Roman" w:cs="Segoe UI"/>
          <w:color w:val="231F20"/>
          <w:kern w:val="0"/>
          <w:sz w:val="24"/>
          <w:szCs w:val="24"/>
        </w:rPr>
      </w:pPr>
      <w:r>
        <w:rPr>
          <w:rFonts w:ascii="Segoe UI" w:hAnsi="Segoe UI" w:eastAsia="Times New Roman" w:cs="Segoe UI"/>
          <w:color w:val="231F20"/>
          <w:kern w:val="0"/>
          <w:sz w:val="24"/>
          <w:szCs w:val="24"/>
        </w:rPr>
        <w:drawing>
          <wp:inline distT="0" distB="0" distL="0" distR="0">
            <wp:extent cx="5274310" cy="45275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8"/>
                    <a:stretch>
                      <a:fillRect/>
                    </a:stretch>
                  </pic:blipFill>
                  <pic:spPr>
                    <a:xfrm>
                      <a:off x="0" y="0"/>
                      <a:ext cx="5274310" cy="452755"/>
                    </a:xfrm>
                    <a:prstGeom prst="rect">
                      <a:avLst/>
                    </a:prstGeom>
                  </pic:spPr>
                </pic:pic>
              </a:graphicData>
            </a:graphic>
          </wp:inline>
        </w:drawing>
      </w:r>
    </w:p>
    <w:p>
      <w:pPr>
        <w:widowControl/>
        <w:shd w:val="clear" w:color="auto" w:fill="FFFFFF"/>
        <w:autoSpaceDE/>
        <w:autoSpaceDN/>
        <w:spacing w:before="0" w:after="100" w:afterAutospacing="1"/>
        <w:rPr>
          <w:rFonts w:ascii="Segoe UI" w:hAnsi="Segoe UI" w:eastAsia="Times New Roman" w:cs="Segoe UI"/>
          <w:color w:val="231F20"/>
          <w:kern w:val="0"/>
          <w:sz w:val="24"/>
          <w:szCs w:val="24"/>
        </w:rPr>
      </w:pPr>
      <w:r>
        <w:rPr>
          <w:rFonts w:ascii="Segoe UI" w:hAnsi="Segoe UI" w:eastAsia="Times New Roman" w:cs="Segoe UI"/>
          <w:color w:val="231F20"/>
          <w:kern w:val="0"/>
          <w:sz w:val="24"/>
          <w:szCs w:val="24"/>
        </w:rPr>
        <w:t>I will use chunk to separate them, easy for users to recognize , more visible, enough space between each chunk</w:t>
      </w:r>
    </w:p>
    <w:p>
      <w:pPr>
        <w:widowControl/>
        <w:shd w:val="clear" w:color="auto" w:fill="FFFFFF"/>
        <w:autoSpaceDE/>
        <w:autoSpaceDN/>
        <w:spacing w:before="0" w:after="100" w:afterAutospacing="1"/>
        <w:rPr>
          <w:rFonts w:ascii="Segoe UI" w:hAnsi="Segoe UI" w:eastAsia="Times New Roman" w:cs="Segoe UI"/>
          <w:color w:val="231F20"/>
          <w:kern w:val="0"/>
          <w:sz w:val="24"/>
          <w:szCs w:val="24"/>
        </w:rPr>
      </w:pPr>
      <w:r>
        <w:rPr>
          <w:rFonts w:ascii="Segoe UI" w:hAnsi="Segoe UI" w:eastAsia="Times New Roman" w:cs="Segoe UI"/>
          <w:color w:val="231F20"/>
          <w:kern w:val="0"/>
          <w:sz w:val="24"/>
          <w:szCs w:val="24"/>
        </w:rPr>
        <w:drawing>
          <wp:inline distT="0" distB="0" distL="0" distR="0">
            <wp:extent cx="4457700" cy="1539240"/>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
                    <a:stretch>
                      <a:fillRect/>
                    </a:stretch>
                  </pic:blipFill>
                  <pic:spPr>
                    <a:xfrm>
                      <a:off x="0" y="0"/>
                      <a:ext cx="4458086" cy="1539373"/>
                    </a:xfrm>
                    <a:prstGeom prst="rect">
                      <a:avLst/>
                    </a:prstGeom>
                  </pic:spPr>
                </pic:pic>
              </a:graphicData>
            </a:graphic>
          </wp:inline>
        </w:drawing>
      </w:r>
    </w:p>
    <w:p>
      <w:pPr>
        <w:widowControl/>
        <w:numPr>
          <w:ilvl w:val="0"/>
          <w:numId w:val="4"/>
        </w:numPr>
        <w:autoSpaceDE/>
        <w:autoSpaceDN/>
        <w:spacing w:before="60" w:after="60" w:line="312" w:lineRule="auto"/>
        <w:textAlignment w:val="baseline"/>
        <w:rPr>
          <w:rFonts w:ascii="Helvetica" w:hAnsi="Helvetica" w:eastAsia="Times New Roman" w:cs="Helvetica"/>
          <w:color w:val="333333"/>
          <w:kern w:val="0"/>
          <w:sz w:val="22"/>
        </w:rPr>
      </w:pPr>
      <w:r>
        <w:rPr>
          <w:rFonts w:hint="eastAsia" w:ascii="SimSun" w:hAnsi="SimSun" w:eastAsia="SimSun" w:cs="SimSun"/>
          <w:color w:val="333333"/>
          <w:kern w:val="0"/>
          <w:sz w:val="22"/>
        </w:rPr>
        <w:t>题目</w:t>
      </w:r>
      <w:r>
        <w:rPr>
          <w:rFonts w:ascii="SimSun" w:hAnsi="SimSun" w:eastAsia="SimSun" w:cs="SimSun"/>
          <w:color w:val="333333"/>
          <w:kern w:val="0"/>
          <w:sz w:val="22"/>
        </w:rPr>
        <w:t>：</w:t>
      </w:r>
    </w:p>
    <w:p>
      <w:pPr>
        <w:widowControl/>
        <w:autoSpaceDE/>
        <w:autoSpaceDN/>
        <w:spacing w:before="60" w:after="60" w:line="312" w:lineRule="auto"/>
        <w:ind w:left="0"/>
        <w:rPr>
          <w:rFonts w:ascii="Times New Roman" w:hAnsi="Times New Roman" w:eastAsia="Times New Roman" w:cs="Times New Roman"/>
          <w:kern w:val="0"/>
          <w:sz w:val="24"/>
          <w:szCs w:val="24"/>
        </w:rPr>
      </w:pPr>
      <w:r>
        <w:rPr>
          <w:sz w:val="22"/>
        </w:rPr>
        <mc:AlternateContent>
          <mc:Choice Requires="wps">
            <w:drawing>
              <wp:anchor distT="0" distB="0" distL="114300" distR="114300" simplePos="0" relativeHeight="251732992" behindDoc="0" locked="0" layoutInCell="1" allowOverlap="1">
                <wp:simplePos x="0" y="0"/>
                <wp:positionH relativeFrom="column">
                  <wp:posOffset>2130425</wp:posOffset>
                </wp:positionH>
                <wp:positionV relativeFrom="paragraph">
                  <wp:posOffset>288290</wp:posOffset>
                </wp:positionV>
                <wp:extent cx="150495" cy="194945"/>
                <wp:effectExtent l="9525" t="9525" r="17780" b="24130"/>
                <wp:wrapNone/>
                <wp:docPr id="161" name="Ink 161"/>
                <wp:cNvGraphicFramePr/>
                <a:graphic xmlns:a="http://schemas.openxmlformats.org/drawingml/2006/main">
                  <a:graphicData uri="http://schemas.microsoft.com/office/word/2010/wordprocessingInk">
                    <mc:AlternateContent xmlns:a14="http://schemas.microsoft.com/office/drawing/2010/main">
                      <mc:Choice Requires="a14">
                        <w14:contentPart bwMode="clr" r:id="rId10">
                          <w14:nvContentPartPr>
                            <w14:cNvPr id="161" name="Ink 161"/>
                            <w14:cNvContentPartPr/>
                          </w14:nvContentPartPr>
                          <w14:xfrm>
                            <a:off x="3273425" y="5577205"/>
                            <a:ext cx="150495" cy="194945"/>
                          </w14:xfrm>
                        </w14:contentPart>
                      </mc:Choice>
                    </mc:AlternateContent>
                  </a:graphicData>
                </a:graphic>
              </wp:anchor>
            </w:drawing>
          </mc:Choice>
          <mc:Fallback>
            <w:pict>
              <v:shape id="_x0000_s1026" o:spid="_x0000_s1026" o:spt="75" style="position:absolute;left:0pt;margin-left:167.75pt;margin-top:22.7pt;height:15.35pt;width:11.85pt;z-index:251732992;mso-width-relative:page;mso-height-relative:page;" coordsize="21600,21600" o:gfxdata="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">
                <v:imagedata r:id="rId11" o:title=""/>
                <o:lock v:ext="edit"/>
              </v:shape>
            </w:pict>
          </mc:Fallback>
        </mc:AlternateContent>
      </w:r>
      <w:r>
        <w:rPr>
          <w:sz w:val="22"/>
        </w:rPr>
        <mc:AlternateContent>
          <mc:Choice Requires="wps">
            <w:drawing>
              <wp:anchor distT="0" distB="0" distL="114300" distR="114300" simplePos="0" relativeHeight="251731968" behindDoc="0" locked="0" layoutInCell="1" allowOverlap="1">
                <wp:simplePos x="0" y="0"/>
                <wp:positionH relativeFrom="column">
                  <wp:posOffset>960755</wp:posOffset>
                </wp:positionH>
                <wp:positionV relativeFrom="paragraph">
                  <wp:posOffset>260350</wp:posOffset>
                </wp:positionV>
                <wp:extent cx="145415" cy="273050"/>
                <wp:effectExtent l="9525" t="9525" r="22860" b="22225"/>
                <wp:wrapNone/>
                <wp:docPr id="160" name="Ink 160"/>
                <wp:cNvGraphicFramePr/>
                <a:graphic xmlns:a="http://schemas.openxmlformats.org/drawingml/2006/main">
                  <a:graphicData uri="http://schemas.microsoft.com/office/word/2010/wordprocessingInk">
                    <mc:AlternateContent xmlns:a14="http://schemas.microsoft.com/office/drawing/2010/main">
                      <mc:Choice Requires="a14">
                        <w14:contentPart bwMode="clr" r:id="rId12">
                          <w14:nvContentPartPr>
                            <w14:cNvPr id="160" name="Ink 160"/>
                            <w14:cNvContentPartPr/>
                          </w14:nvContentPartPr>
                          <w14:xfrm>
                            <a:off x="2103755" y="5549265"/>
                            <a:ext cx="145415" cy="273050"/>
                          </w14:xfrm>
                        </w14:contentPart>
                      </mc:Choice>
                    </mc:AlternateContent>
                  </a:graphicData>
                </a:graphic>
              </wp:anchor>
            </w:drawing>
          </mc:Choice>
          <mc:Fallback>
            <w:pict>
              <v:shape id="_x0000_s1026" o:spid="_x0000_s1026" o:spt="75" style="position:absolute;left:0pt;margin-left:75.65pt;margin-top:20.5pt;height:21.5pt;width:11.45pt;z-index:251731968;mso-width-relative:page;mso-height-relative:page;" coordsize="21600,21600" o:gfxdata="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">
                <v:imagedata r:id="rId13" o:title=""/>
                <o:lock v:ext="edit"/>
              </v:shape>
            </w:pict>
          </mc:Fallback>
        </mc:AlternateContent>
      </w:r>
      <w:r>
        <w:rPr>
          <w:sz w:val="22"/>
        </w:rPr>
        <mc:AlternateContent>
          <mc:Choice Requires="wps">
            <w:drawing>
              <wp:anchor distT="0" distB="0" distL="114300" distR="114300" simplePos="0" relativeHeight="251667456" behindDoc="0" locked="0" layoutInCell="1" allowOverlap="1">
                <wp:simplePos x="0" y="0"/>
                <wp:positionH relativeFrom="column">
                  <wp:posOffset>2132330</wp:posOffset>
                </wp:positionH>
                <wp:positionV relativeFrom="paragraph">
                  <wp:posOffset>295275</wp:posOffset>
                </wp:positionV>
                <wp:extent cx="108585" cy="133985"/>
                <wp:effectExtent l="9525" t="9525" r="8890" b="8890"/>
                <wp:wrapNone/>
                <wp:docPr id="46" name="Ink 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4">
                          <w14:nvContentPartPr>
                            <w14:cNvPr id="46" name="Ink 46"/>
                            <w14:cNvContentPartPr/>
                          </w14:nvContentPartPr>
                          <w14:xfrm>
                            <a:off x="3275330" y="5584190"/>
                            <a:ext cx="108585" cy="133985"/>
                          </w14:xfrm>
                        </w14:contentPart>
                      </mc:Choice>
                    </mc:AlternateContent>
                  </a:graphicData>
                </a:graphic>
              </wp:anchor>
            </w:drawing>
          </mc:Choice>
          <mc:Fallback>
            <w:pict>
              <v:shape id="_x0000_s1026" o:spid="_x0000_s1026" o:spt="75" style="position:absolute;left:0pt;margin-left:167.9pt;margin-top:23.25pt;height:10.55pt;width:8.55pt;z-index:251667456;mso-width-relative:page;mso-height-relative:page;" coordsize="21600,21600" o:gfxdata="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">
                <v:imagedata r:id="rId15" o:title=""/>
                <o:lock v:ext="edit"/>
              </v:shape>
            </w:pict>
          </mc:Fallback>
        </mc:AlternateContent>
      </w:r>
      <w:r>
        <w:rPr>
          <w:rFonts w:ascii="Helvetica" w:hAnsi="Helvetica" w:eastAsia="Times New Roman" w:cs="Helvetica"/>
          <w:color w:val="333333"/>
          <w:kern w:val="0"/>
          <w:sz w:val="22"/>
        </w:rPr>
        <w:t>Diagrams can help to reduce the load on working memory because they</w:t>
      </w:r>
      <w:r>
        <w:rPr>
          <w:rFonts w:ascii="SimSun" w:hAnsi="SimSun" w:eastAsia="SimSun" w:cs="SimSun"/>
          <w:color w:val="333333"/>
          <w:kern w:val="0"/>
          <w:sz w:val="22"/>
        </w:rPr>
        <w:t>：</w:t>
      </w:r>
    </w:p>
    <w:p>
      <w:pPr>
        <w:widowControl/>
        <w:autoSpaceDE/>
        <w:autoSpaceDN/>
        <w:spacing w:before="60" w:after="60" w:line="312" w:lineRule="auto"/>
        <w:ind w:left="0"/>
        <w:rPr>
          <w:rFonts w:ascii="Times New Roman" w:hAnsi="Times New Roman" w:eastAsia="Times New Roman" w:cs="Times New Roman"/>
          <w:kern w:val="0"/>
          <w:sz w:val="24"/>
          <w:szCs w:val="24"/>
        </w:rPr>
      </w:pPr>
      <w:r>
        <w:rPr>
          <w:sz w:val="24"/>
        </w:rPr>
        <mc:AlternateContent>
          <mc:Choice Requires="wps">
            <w:drawing>
              <wp:anchor distT="0" distB="0" distL="114300" distR="114300" simplePos="0" relativeHeight="251739136" behindDoc="0" locked="0" layoutInCell="1" allowOverlap="1">
                <wp:simplePos x="0" y="0"/>
                <wp:positionH relativeFrom="column">
                  <wp:posOffset>4357370</wp:posOffset>
                </wp:positionH>
                <wp:positionV relativeFrom="paragraph">
                  <wp:posOffset>1319530</wp:posOffset>
                </wp:positionV>
                <wp:extent cx="284480" cy="212090"/>
                <wp:effectExtent l="9525" t="9525" r="10795" b="32385"/>
                <wp:wrapNone/>
                <wp:docPr id="167" name="Ink 16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
                          <w14:nvContentPartPr>
                            <w14:cNvPr id="167" name="Ink 167"/>
                            <w14:cNvContentPartPr/>
                          </w14:nvContentPartPr>
                          <w14:xfrm>
                            <a:off x="5500370" y="6904355"/>
                            <a:ext cx="284480" cy="212090"/>
                          </w14:xfrm>
                        </w14:contentPart>
                      </mc:Choice>
                    </mc:AlternateContent>
                  </a:graphicData>
                </a:graphic>
              </wp:anchor>
            </w:drawing>
          </mc:Choice>
          <mc:Fallback>
            <w:pict>
              <v:shape id="_x0000_s1026" o:spid="_x0000_s1026" o:spt="75" style="position:absolute;left:0pt;margin-left:343.1pt;margin-top:103.9pt;height:16.7pt;width:22.4pt;z-index:251739136;mso-width-relative:page;mso-height-relative:page;" coordsize="21600,21600" o:gfxdata="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">
                <v:imagedata r:id="rId17" o:title=""/>
                <o:lock v:ext="edit"/>
              </v:shape>
            </w:pict>
          </mc:Fallback>
        </mc:AlternateContent>
      </w:r>
      <w:r>
        <w:rPr>
          <w:sz w:val="24"/>
        </w:rPr>
        <mc:AlternateContent>
          <mc:Choice Requires="wps">
            <w:drawing>
              <wp:anchor distT="0" distB="0" distL="114300" distR="114300" simplePos="0" relativeHeight="251738112" behindDoc="0" locked="0" layoutInCell="1" allowOverlap="1">
                <wp:simplePos x="0" y="0"/>
                <wp:positionH relativeFrom="column">
                  <wp:posOffset>4636770</wp:posOffset>
                </wp:positionH>
                <wp:positionV relativeFrom="paragraph">
                  <wp:posOffset>167005</wp:posOffset>
                </wp:positionV>
                <wp:extent cx="284480" cy="329565"/>
                <wp:effectExtent l="9525" t="9525" r="10795" b="16510"/>
                <wp:wrapNone/>
                <wp:docPr id="166" name="Ink 166"/>
                <wp:cNvGraphicFramePr/>
                <a:graphic xmlns:a="http://schemas.openxmlformats.org/drawingml/2006/main">
                  <a:graphicData uri="http://schemas.microsoft.com/office/word/2010/wordprocessingInk">
                    <mc:AlternateContent xmlns:a14="http://schemas.microsoft.com/office/drawing/2010/main">
                      <mc:Choice Requires="a14">
                        <w14:contentPart bwMode="clr" r:id="rId18">
                          <w14:nvContentPartPr>
                            <w14:cNvPr id="166" name="Ink 166"/>
                            <w14:cNvContentPartPr/>
                          </w14:nvContentPartPr>
                          <w14:xfrm>
                            <a:off x="5779770" y="5751830"/>
                            <a:ext cx="284480" cy="329565"/>
                          </w14:xfrm>
                        </w14:contentPart>
                      </mc:Choice>
                    </mc:AlternateContent>
                  </a:graphicData>
                </a:graphic>
              </wp:anchor>
            </w:drawing>
          </mc:Choice>
          <mc:Fallback>
            <w:pict>
              <v:shape id="_x0000_s1026" o:spid="_x0000_s1026" o:spt="75" style="position:absolute;left:0pt;margin-left:365.1pt;margin-top:13.15pt;height:25.95pt;width:22.4pt;z-index:251738112;mso-width-relative:page;mso-height-relative:page;" coordsize="21600,21600" o:gfxdata="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">
                <v:imagedata r:id="rId19" o:title=""/>
                <o:lock v:ext="edit"/>
              </v:shape>
            </w:pict>
          </mc:Fallback>
        </mc:AlternateContent>
      </w:r>
      <w:r>
        <w:rPr>
          <w:sz w:val="24"/>
        </w:rPr>
        <mc:AlternateContent>
          <mc:Choice Requires="wps">
            <w:drawing>
              <wp:anchor distT="0" distB="0" distL="114300" distR="114300" simplePos="0" relativeHeight="251737088" behindDoc="0" locked="0" layoutInCell="1" allowOverlap="1">
                <wp:simplePos x="0" y="0"/>
                <wp:positionH relativeFrom="column">
                  <wp:posOffset>3909695</wp:posOffset>
                </wp:positionH>
                <wp:positionV relativeFrom="paragraph">
                  <wp:posOffset>1068070</wp:posOffset>
                </wp:positionV>
                <wp:extent cx="55245" cy="139065"/>
                <wp:effectExtent l="9525" t="9525" r="11430" b="29210"/>
                <wp:wrapNone/>
                <wp:docPr id="165" name="Ink 165"/>
                <wp:cNvGraphicFramePr/>
                <a:graphic xmlns:a="http://schemas.openxmlformats.org/drawingml/2006/main">
                  <a:graphicData uri="http://schemas.microsoft.com/office/word/2010/wordprocessingInk">
                    <mc:AlternateContent xmlns:a14="http://schemas.microsoft.com/office/drawing/2010/main">
                      <mc:Choice Requires="a14">
                        <w14:contentPart bwMode="clr" r:id="rId20">
                          <w14:nvContentPartPr>
                            <w14:cNvPr id="165" name="Ink 165"/>
                            <w14:cNvContentPartPr/>
                          </w14:nvContentPartPr>
                          <w14:xfrm>
                            <a:off x="5052695" y="6652895"/>
                            <a:ext cx="55245" cy="139065"/>
                          </w14:xfrm>
                        </w14:contentPart>
                      </mc:Choice>
                    </mc:AlternateContent>
                  </a:graphicData>
                </a:graphic>
              </wp:anchor>
            </w:drawing>
          </mc:Choice>
          <mc:Fallback>
            <w:pict>
              <v:shape id="_x0000_s1026" o:spid="_x0000_s1026" o:spt="75" style="position:absolute;left:0pt;margin-left:307.85pt;margin-top:84.1pt;height:10.95pt;width:4.35pt;z-index:251737088;mso-width-relative:page;mso-height-relative:page;" coordsize="21600,21600" o:gfxdata="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">
                <v:imagedata r:id="rId21" o:title=""/>
                <o:lock v:ext="edit"/>
              </v:shape>
            </w:pict>
          </mc:Fallback>
        </mc:AlternateContent>
      </w:r>
      <w:r>
        <w:rPr>
          <w:sz w:val="24"/>
        </w:rPr>
        <mc:AlternateContent>
          <mc:Choice Requires="wps">
            <w:drawing>
              <wp:anchor distT="0" distB="0" distL="114300" distR="114300" simplePos="0" relativeHeight="251736064" behindDoc="0" locked="0" layoutInCell="1" allowOverlap="1">
                <wp:simplePos x="0" y="0"/>
                <wp:positionH relativeFrom="column">
                  <wp:posOffset>4055110</wp:posOffset>
                </wp:positionH>
                <wp:positionV relativeFrom="paragraph">
                  <wp:posOffset>1062355</wp:posOffset>
                </wp:positionV>
                <wp:extent cx="5080" cy="133350"/>
                <wp:effectExtent l="9525" t="9525" r="10795" b="9525"/>
                <wp:wrapNone/>
                <wp:docPr id="164" name="Ink 164"/>
                <wp:cNvGraphicFramePr/>
                <a:graphic xmlns:a="http://schemas.openxmlformats.org/drawingml/2006/main">
                  <a:graphicData uri="http://schemas.microsoft.com/office/word/2010/wordprocessingInk">
                    <mc:AlternateContent xmlns:a14="http://schemas.microsoft.com/office/drawing/2010/main">
                      <mc:Choice Requires="a14">
                        <w14:contentPart bwMode="clr" r:id="rId22">
                          <w14:nvContentPartPr>
                            <w14:cNvPr id="164" name="Ink 164"/>
                            <w14:cNvContentPartPr/>
                          </w14:nvContentPartPr>
                          <w14:xfrm>
                            <a:off x="5198110" y="6647180"/>
                            <a:ext cx="5080" cy="133350"/>
                          </w14:xfrm>
                        </w14:contentPart>
                      </mc:Choice>
                    </mc:AlternateContent>
                  </a:graphicData>
                </a:graphic>
              </wp:anchor>
            </w:drawing>
          </mc:Choice>
          <mc:Fallback>
            <w:pict>
              <v:shape id="_x0000_s1026" o:spid="_x0000_s1026" o:spt="75" style="position:absolute;left:0pt;margin-left:319.3pt;margin-top:83.65pt;height:10.5pt;width:0.4pt;z-index:251736064;mso-width-relative:page;mso-height-relative:page;" coordsize="21600,21600" o:gfxdata="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">
                <v:imagedata r:id="rId23" o:title=""/>
                <o:lock v:ext="edit"/>
              </v:shape>
            </w:pict>
          </mc:Fallback>
        </mc:AlternateContent>
      </w:r>
      <w:r>
        <w:rPr>
          <w:sz w:val="24"/>
        </w:rPr>
        <mc:AlternateContent>
          <mc:Choice Requires="wps">
            <w:drawing>
              <wp:anchor distT="0" distB="0" distL="114300" distR="114300" simplePos="0" relativeHeight="251735040" behindDoc="0" locked="0" layoutInCell="1" allowOverlap="1">
                <wp:simplePos x="0" y="0"/>
                <wp:positionH relativeFrom="column">
                  <wp:posOffset>3618865</wp:posOffset>
                </wp:positionH>
                <wp:positionV relativeFrom="paragraph">
                  <wp:posOffset>838200</wp:posOffset>
                </wp:positionV>
                <wp:extent cx="1123315" cy="396875"/>
                <wp:effectExtent l="9525" t="9525" r="10160" b="25400"/>
                <wp:wrapNone/>
                <wp:docPr id="163" name="Ink 163"/>
                <wp:cNvGraphicFramePr/>
                <a:graphic xmlns:a="http://schemas.openxmlformats.org/drawingml/2006/main">
                  <a:graphicData uri="http://schemas.microsoft.com/office/word/2010/wordprocessingInk">
                    <mc:AlternateContent xmlns:a14="http://schemas.microsoft.com/office/drawing/2010/main">
                      <mc:Choice Requires="a14">
                        <w14:contentPart bwMode="clr" r:id="rId24">
                          <w14:nvContentPartPr>
                            <w14:cNvPr id="163" name="Ink 163"/>
                            <w14:cNvContentPartPr/>
                          </w14:nvContentPartPr>
                          <w14:xfrm>
                            <a:off x="4761865" y="6423025"/>
                            <a:ext cx="1123315" cy="396875"/>
                          </w14:xfrm>
                        </w14:contentPart>
                      </mc:Choice>
                    </mc:AlternateContent>
                  </a:graphicData>
                </a:graphic>
              </wp:anchor>
            </w:drawing>
          </mc:Choice>
          <mc:Fallback>
            <w:pict>
              <v:shape id="_x0000_s1026" o:spid="_x0000_s1026" o:spt="75" style="position:absolute;left:0pt;margin-left:284.95pt;margin-top:66pt;height:31.25pt;width:88.45pt;z-index:251735040;mso-width-relative:page;mso-height-relative:page;" coordsize="21600,21600" o:gfxdata="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">
                <v:imagedata r:id="rId25" o:title=""/>
                <o:lock v:ext="edit"/>
              </v:shape>
            </w:pict>
          </mc:Fallback>
        </mc:AlternateContent>
      </w:r>
      <w:r>
        <w:rPr>
          <w:sz w:val="24"/>
        </w:rPr>
        <mc:AlternateContent>
          <mc:Choice Requires="wps">
            <w:drawing>
              <wp:anchor distT="0" distB="0" distL="114300" distR="114300" simplePos="0" relativeHeight="251734016" behindDoc="0" locked="0" layoutInCell="1" allowOverlap="1">
                <wp:simplePos x="0" y="0"/>
                <wp:positionH relativeFrom="column">
                  <wp:posOffset>20955</wp:posOffset>
                </wp:positionH>
                <wp:positionV relativeFrom="paragraph">
                  <wp:posOffset>48260</wp:posOffset>
                </wp:positionV>
                <wp:extent cx="150495" cy="150495"/>
                <wp:effectExtent l="9525" t="9525" r="17780" b="17780"/>
                <wp:wrapNone/>
                <wp:docPr id="162" name="Ink 16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
                          <w14:nvContentPartPr>
                            <w14:cNvPr id="162" name="Ink 162"/>
                            <w14:cNvContentPartPr/>
                          </w14:nvContentPartPr>
                          <w14:xfrm>
                            <a:off x="1163955" y="5633085"/>
                            <a:ext cx="150495" cy="150495"/>
                          </w14:xfrm>
                        </w14:contentPart>
                      </mc:Choice>
                    </mc:AlternateContent>
                  </a:graphicData>
                </a:graphic>
              </wp:anchor>
            </w:drawing>
          </mc:Choice>
          <mc:Fallback>
            <w:pict>
              <v:shape id="_x0000_s1026" o:spid="_x0000_s1026" o:spt="75" style="position:absolute;left:0pt;margin-left:1.65pt;margin-top:3.8pt;height:11.85pt;width:11.85pt;z-index:251734016;mso-width-relative:page;mso-height-relative:page;" coordsize="21600,21600" o:gfxdata="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">
                <v:imagedata r:id="rId27" o:title=""/>
                <o:lock v:ext="edit"/>
              </v:shape>
            </w:pict>
          </mc:Fallback>
        </mc:AlternateContent>
      </w:r>
      <w:r>
        <w:rPr>
          <w:sz w:val="24"/>
        </w:rPr>
        <mc:AlternateContent>
          <mc:Choice Requires="wps">
            <w:drawing>
              <wp:anchor distT="0" distB="0" distL="114300" distR="114300" simplePos="0" relativeHeight="251730944" behindDoc="0" locked="0" layoutInCell="1" allowOverlap="1">
                <wp:simplePos x="0" y="0"/>
                <wp:positionH relativeFrom="column">
                  <wp:posOffset>854710</wp:posOffset>
                </wp:positionH>
                <wp:positionV relativeFrom="paragraph">
                  <wp:posOffset>14605</wp:posOffset>
                </wp:positionV>
                <wp:extent cx="200660" cy="206375"/>
                <wp:effectExtent l="9525" t="9525" r="18415" b="12700"/>
                <wp:wrapNone/>
                <wp:docPr id="159" name="Ink 159"/>
                <wp:cNvGraphicFramePr/>
                <a:graphic xmlns:a="http://schemas.openxmlformats.org/drawingml/2006/main">
                  <a:graphicData uri="http://schemas.microsoft.com/office/word/2010/wordprocessingInk">
                    <mc:AlternateContent xmlns:a14="http://schemas.microsoft.com/office/drawing/2010/main">
                      <mc:Choice Requires="a14">
                        <w14:contentPart bwMode="clr" r:id="rId28">
                          <w14:nvContentPartPr>
                            <w14:cNvPr id="159" name="Ink 159"/>
                            <w14:cNvContentPartPr/>
                          </w14:nvContentPartPr>
                          <w14:xfrm>
                            <a:off x="1997710" y="5599430"/>
                            <a:ext cx="200660" cy="206375"/>
                          </w14:xfrm>
                        </w14:contentPart>
                      </mc:Choice>
                    </mc:AlternateContent>
                  </a:graphicData>
                </a:graphic>
              </wp:anchor>
            </w:drawing>
          </mc:Choice>
          <mc:Fallback>
            <w:pict>
              <v:shape id="_x0000_s1026" o:spid="_x0000_s1026" o:spt="75" style="position:absolute;left:0pt;margin-left:67.3pt;margin-top:1.15pt;height:16.25pt;width:15.8pt;z-index:251730944;mso-width-relative:page;mso-height-relative:page;" coordsize="21600,21600" o:gfxdata="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">
                <v:imagedata r:id="rId29" o:title=""/>
                <o:lock v:ext="edit"/>
              </v:shape>
            </w:pict>
          </mc:Fallback>
        </mc:AlternateContent>
      </w:r>
      <w:r>
        <w:rPr>
          <w:sz w:val="24"/>
        </w:rPr>
        <mc:AlternateContent>
          <mc:Choice Requires="wps">
            <w:drawing>
              <wp:anchor distT="0" distB="0" distL="114300" distR="114300" simplePos="0" relativeHeight="251673600" behindDoc="0" locked="0" layoutInCell="1" allowOverlap="1">
                <wp:simplePos x="0" y="0"/>
                <wp:positionH relativeFrom="column">
                  <wp:posOffset>60960</wp:posOffset>
                </wp:positionH>
                <wp:positionV relativeFrom="paragraph">
                  <wp:posOffset>1234440</wp:posOffset>
                </wp:positionV>
                <wp:extent cx="204470" cy="198755"/>
                <wp:effectExtent l="9525" t="9525" r="14605" b="20320"/>
                <wp:wrapNone/>
                <wp:docPr id="57" name="Ink 57"/>
                <wp:cNvGraphicFramePr/>
                <a:graphic xmlns:a="http://schemas.openxmlformats.org/drawingml/2006/main">
                  <a:graphicData uri="http://schemas.microsoft.com/office/word/2010/wordprocessingInk">
                    <mc:AlternateContent xmlns:a14="http://schemas.microsoft.com/office/drawing/2010/main">
                      <mc:Choice Requires="a14">
                        <w14:contentPart bwMode="clr" r:id="rId30">
                          <w14:nvContentPartPr>
                            <w14:cNvPr id="57" name="Ink 57"/>
                            <w14:cNvContentPartPr/>
                          </w14:nvContentPartPr>
                          <w14:xfrm>
                            <a:off x="1203960" y="6819265"/>
                            <a:ext cx="204470" cy="198755"/>
                          </w14:xfrm>
                        </w14:contentPart>
                      </mc:Choice>
                    </mc:AlternateContent>
                  </a:graphicData>
                </a:graphic>
              </wp:anchor>
            </w:drawing>
          </mc:Choice>
          <mc:Fallback>
            <w:pict>
              <v:shape id="_x0000_s1026" o:spid="_x0000_s1026" o:spt="75" style="position:absolute;left:0pt;margin-left:4.8pt;margin-top:97.2pt;height:15.65pt;width:16.1pt;z-index:251673600;mso-width-relative:page;mso-height-relative:page;" coordsize="21600,21600" o:gfxdata="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">
                <v:imagedata r:id="rId31" o:title=""/>
                <o:lock v:ext="edit"/>
              </v:shape>
            </w:pict>
          </mc:Fallback>
        </mc:AlternateContent>
      </w:r>
      <w:r>
        <w:rPr>
          <w:sz w:val="24"/>
        </w:rPr>
        <mc:AlternateContent>
          <mc:Choice Requires="wps">
            <w:drawing>
              <wp:anchor distT="0" distB="0" distL="114300" distR="114300" simplePos="0" relativeHeight="251672576" behindDoc="0" locked="0" layoutInCell="1" allowOverlap="1">
                <wp:simplePos x="0" y="0"/>
                <wp:positionH relativeFrom="column">
                  <wp:posOffset>73660</wp:posOffset>
                </wp:positionH>
                <wp:positionV relativeFrom="paragraph">
                  <wp:posOffset>356235</wp:posOffset>
                </wp:positionV>
                <wp:extent cx="121285" cy="133985"/>
                <wp:effectExtent l="9525" t="9525" r="21590" b="8890"/>
                <wp:wrapNone/>
                <wp:docPr id="56" name="Ink 56"/>
                <wp:cNvGraphicFramePr/>
                <a:graphic xmlns:a="http://schemas.openxmlformats.org/drawingml/2006/main">
                  <a:graphicData uri="http://schemas.microsoft.com/office/word/2010/wordprocessingInk">
                    <mc:AlternateContent xmlns:a14="http://schemas.microsoft.com/office/drawing/2010/main">
                      <mc:Choice Requires="a14">
                        <w14:contentPart bwMode="clr" r:id="rId32">
                          <w14:nvContentPartPr>
                            <w14:cNvPr id="56" name="Ink 56"/>
                            <w14:cNvContentPartPr/>
                          </w14:nvContentPartPr>
                          <w14:xfrm>
                            <a:off x="1216660" y="5941060"/>
                            <a:ext cx="121285" cy="133985"/>
                          </w14:xfrm>
                        </w14:contentPart>
                      </mc:Choice>
                    </mc:AlternateContent>
                  </a:graphicData>
                </a:graphic>
              </wp:anchor>
            </w:drawing>
          </mc:Choice>
          <mc:Fallback>
            <w:pict>
              <v:shape id="_x0000_s1026" o:spid="_x0000_s1026" o:spt="75" style="position:absolute;left:0pt;margin-left:5.8pt;margin-top:28.05pt;height:10.55pt;width:9.55pt;z-index:251672576;mso-width-relative:page;mso-height-relative:page;" coordsize="21600,21600" o:gfxdata="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">
                <v:imagedata r:id="rId33" o:title=""/>
                <o:lock v:ext="edit"/>
              </v:shape>
            </w:pict>
          </mc:Fallback>
        </mc:AlternateContent>
      </w:r>
      <w:r>
        <w:rPr>
          <w:sz w:val="24"/>
        </w:rPr>
        <mc:AlternateContent>
          <mc:Choice Requires="wps">
            <w:drawing>
              <wp:anchor distT="0" distB="0" distL="114300" distR="114300" simplePos="0" relativeHeight="251670528" behindDoc="0" locked="0" layoutInCell="1" allowOverlap="1">
                <wp:simplePos x="0" y="0"/>
                <wp:positionH relativeFrom="column">
                  <wp:posOffset>1010285</wp:posOffset>
                </wp:positionH>
                <wp:positionV relativeFrom="paragraph">
                  <wp:posOffset>957580</wp:posOffset>
                </wp:positionV>
                <wp:extent cx="191770" cy="165735"/>
                <wp:effectExtent l="9525" t="9525" r="27305" b="27940"/>
                <wp:wrapNone/>
                <wp:docPr id="49" name="Ink 49"/>
                <wp:cNvGraphicFramePr/>
                <a:graphic xmlns:a="http://schemas.openxmlformats.org/drawingml/2006/main">
                  <a:graphicData uri="http://schemas.microsoft.com/office/word/2010/wordprocessingInk">
                    <mc:AlternateContent xmlns:a14="http://schemas.microsoft.com/office/drawing/2010/main">
                      <mc:Choice Requires="a14">
                        <w14:contentPart bwMode="clr" r:id="rId34">
                          <w14:nvContentPartPr>
                            <w14:cNvPr id="49" name="Ink 49"/>
                            <w14:cNvContentPartPr/>
                          </w14:nvContentPartPr>
                          <w14:xfrm>
                            <a:off x="2153285" y="6542405"/>
                            <a:ext cx="191770" cy="165735"/>
                          </w14:xfrm>
                        </w14:contentPart>
                      </mc:Choice>
                    </mc:AlternateContent>
                  </a:graphicData>
                </a:graphic>
              </wp:anchor>
            </w:drawing>
          </mc:Choice>
          <mc:Fallback>
            <w:pict>
              <v:shape id="_x0000_s1026" o:spid="_x0000_s1026" o:spt="75" style="position:absolute;left:0pt;margin-left:79.55pt;margin-top:75.4pt;height:13.05pt;width:15.1pt;z-index:251670528;mso-width-relative:page;mso-height-relative:page;" coordsize="21600,21600" o:gfxdata="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">
                <v:imagedata r:id="rId35" o:title=""/>
                <o:lock v:ext="edit"/>
              </v:shape>
            </w:pict>
          </mc:Fallback>
        </mc:AlternateContent>
      </w:r>
      <w:r>
        <w:rPr>
          <w:sz w:val="24"/>
        </w:rPr>
        <mc:AlternateContent>
          <mc:Choice Requires="wps">
            <w:drawing>
              <wp:anchor distT="0" distB="0" distL="114300" distR="114300" simplePos="0" relativeHeight="251669504" behindDoc="0" locked="0" layoutInCell="1" allowOverlap="1">
                <wp:simplePos x="0" y="0"/>
                <wp:positionH relativeFrom="column">
                  <wp:posOffset>1010285</wp:posOffset>
                </wp:positionH>
                <wp:positionV relativeFrom="paragraph">
                  <wp:posOffset>1009015</wp:posOffset>
                </wp:positionV>
                <wp:extent cx="191770" cy="146685"/>
                <wp:effectExtent l="9525" t="9525" r="27305" b="21590"/>
                <wp:wrapNone/>
                <wp:docPr id="48" name="Ink 48"/>
                <wp:cNvGraphicFramePr/>
                <a:graphic xmlns:a="http://schemas.openxmlformats.org/drawingml/2006/main">
                  <a:graphicData uri="http://schemas.microsoft.com/office/word/2010/wordprocessingInk">
                    <mc:AlternateContent xmlns:a14="http://schemas.microsoft.com/office/drawing/2010/main">
                      <mc:Choice Requires="a14">
                        <w14:contentPart bwMode="clr" r:id="rId36">
                          <w14:nvContentPartPr>
                            <w14:cNvPr id="48" name="Ink 48"/>
                            <w14:cNvContentPartPr/>
                          </w14:nvContentPartPr>
                          <w14:xfrm>
                            <a:off x="2153285" y="6593840"/>
                            <a:ext cx="191770" cy="146685"/>
                          </w14:xfrm>
                        </w14:contentPart>
                      </mc:Choice>
                    </mc:AlternateContent>
                  </a:graphicData>
                </a:graphic>
              </wp:anchor>
            </w:drawing>
          </mc:Choice>
          <mc:Fallback>
            <w:pict>
              <v:shape id="_x0000_s1026" o:spid="_x0000_s1026" o:spt="75" style="position:absolute;left:0pt;margin-left:79.55pt;margin-top:79.45pt;height:11.55pt;width:15.1pt;z-index:251669504;mso-width-relative:page;mso-height-relative:page;" coordsize="21600,21600" o:gfxdata="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">
                <v:imagedata r:id="rId37" o:title=""/>
                <o:lock v:ext="edit"/>
              </v:shape>
            </w:pict>
          </mc:Fallback>
        </mc:AlternateContent>
      </w:r>
      <w:r>
        <w:rPr>
          <w:sz w:val="24"/>
        </w:rPr>
        <mc:AlternateContent>
          <mc:Choice Requires="wps">
            <w:drawing>
              <wp:anchor distT="0" distB="0" distL="114300" distR="114300" simplePos="0" relativeHeight="251668480" behindDoc="0" locked="0" layoutInCell="1" allowOverlap="1">
                <wp:simplePos x="0" y="0"/>
                <wp:positionH relativeFrom="column">
                  <wp:posOffset>54610</wp:posOffset>
                </wp:positionH>
                <wp:positionV relativeFrom="paragraph">
                  <wp:posOffset>57150</wp:posOffset>
                </wp:positionV>
                <wp:extent cx="127635" cy="133985"/>
                <wp:effectExtent l="9525" t="9525" r="15240" b="8890"/>
                <wp:wrapNone/>
                <wp:docPr id="47" name="Ink 47"/>
                <wp:cNvGraphicFramePr/>
                <a:graphic xmlns:a="http://schemas.openxmlformats.org/drawingml/2006/main">
                  <a:graphicData uri="http://schemas.microsoft.com/office/word/2010/wordprocessingInk">
                    <mc:AlternateContent xmlns:a14="http://schemas.microsoft.com/office/drawing/2010/main">
                      <mc:Choice Requires="a14">
                        <w14:contentPart bwMode="clr" r:id="rId38">
                          <w14:nvContentPartPr>
                            <w14:cNvPr id="47" name="Ink 47"/>
                            <w14:cNvContentPartPr/>
                          </w14:nvContentPartPr>
                          <w14:xfrm>
                            <a:off x="1197610" y="5641975"/>
                            <a:ext cx="127635" cy="133985"/>
                          </w14:xfrm>
                        </w14:contentPart>
                      </mc:Choice>
                    </mc:AlternateContent>
                  </a:graphicData>
                </a:graphic>
              </wp:anchor>
            </w:drawing>
          </mc:Choice>
          <mc:Fallback>
            <w:pict>
              <v:shape id="_x0000_s1026" o:spid="_x0000_s1026" o:spt="75" style="position:absolute;left:0pt;margin-left:4.3pt;margin-top:4.5pt;height:10.55pt;width:10.05pt;z-index:251668480;mso-width-relative:page;mso-height-relative:page;" coordsize="21600,21600" o:gfxdata="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">
                <v:imagedata r:id="rId39" o:title=""/>
                <o:lock v:ext="edit"/>
              </v:shape>
            </w:pict>
          </mc:Fallback>
        </mc:AlternateContent>
      </w:r>
      <w:r>
        <w:rPr>
          <w:sz w:val="24"/>
        </w:rPr>
        <mc:AlternateContent>
          <mc:Choice Requires="wps">
            <w:drawing>
              <wp:anchor distT="0" distB="0" distL="114300" distR="114300" simplePos="0" relativeHeight="251666432" behindDoc="0" locked="0" layoutInCell="1" allowOverlap="1">
                <wp:simplePos x="0" y="0"/>
                <wp:positionH relativeFrom="column">
                  <wp:posOffset>2183765</wp:posOffset>
                </wp:positionH>
                <wp:positionV relativeFrom="paragraph">
                  <wp:posOffset>82550</wp:posOffset>
                </wp:positionV>
                <wp:extent cx="44450" cy="63500"/>
                <wp:effectExtent l="9525" t="9525" r="22225" b="28575"/>
                <wp:wrapNone/>
                <wp:docPr id="45" name="Ink 45"/>
                <wp:cNvGraphicFramePr/>
                <a:graphic xmlns:a="http://schemas.openxmlformats.org/drawingml/2006/main">
                  <a:graphicData uri="http://schemas.microsoft.com/office/word/2010/wordprocessingInk">
                    <mc:AlternateContent xmlns:a14="http://schemas.microsoft.com/office/drawing/2010/main">
                      <mc:Choice Requires="a14">
                        <w14:contentPart bwMode="clr" r:id="rId40">
                          <w14:nvContentPartPr>
                            <w14:cNvPr id="45" name="Ink 45"/>
                            <w14:cNvContentPartPr/>
                          </w14:nvContentPartPr>
                          <w14:xfrm>
                            <a:off x="3326765" y="5667375"/>
                            <a:ext cx="44450" cy="63500"/>
                          </w14:xfrm>
                        </w14:contentPart>
                      </mc:Choice>
                    </mc:AlternateContent>
                  </a:graphicData>
                </a:graphic>
              </wp:anchor>
            </w:drawing>
          </mc:Choice>
          <mc:Fallback>
            <w:pict>
              <v:shape id="_x0000_s1026" o:spid="_x0000_s1026" o:spt="75" style="position:absolute;left:0pt;margin-left:171.95pt;margin-top:6.5pt;height:5pt;width:3.5pt;z-index:251666432;mso-width-relative:page;mso-height-relative:page;" coordsize="21600,21600" o:gfxdata="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">
                <v:imagedata r:id="rId41" o:title=""/>
                <o:lock v:ext="edit"/>
              </v:shape>
            </w:pict>
          </mc:Fallback>
        </mc:AlternateContent>
      </w:r>
      <w:r>
        <w:rPr>
          <w:rFonts w:ascii="Times New Roman" w:hAnsi="Times New Roman" w:eastAsia="Times New Roman" w:cs="Times New Roman"/>
          <w:kern w:val="0"/>
          <w:sz w:val="24"/>
          <w:szCs w:val="24"/>
          <w:vertAlign w:val="subscript"/>
        </w:rPr>
        <w:drawing>
          <wp:inline distT="0" distB="0" distL="0" distR="0">
            <wp:extent cx="5240020" cy="1558925"/>
            <wp:effectExtent l="0" t="0" r="17780" b="158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40020" cy="1558925"/>
                    </a:xfrm>
                    <a:prstGeom prst="rect">
                      <a:avLst/>
                    </a:prstGeom>
                    <a:noFill/>
                    <a:ln>
                      <a:noFill/>
                    </a:ln>
                  </pic:spPr>
                </pic:pic>
              </a:graphicData>
            </a:graphic>
          </wp:inline>
        </w:drawing>
      </w:r>
      <w:r>
        <w:rPr>
          <w:sz w:val="24"/>
        </w:rPr>
        <mc:AlternateContent>
          <mc:Choice Requires="wps">
            <w:drawing>
              <wp:anchor distT="0" distB="0" distL="114300" distR="114300" simplePos="0" relativeHeight="251664384" behindDoc="0" locked="0" layoutInCell="1" allowOverlap="1">
                <wp:simplePos x="0" y="0"/>
                <wp:positionH relativeFrom="column">
                  <wp:posOffset>3291205</wp:posOffset>
                </wp:positionH>
                <wp:positionV relativeFrom="paragraph">
                  <wp:posOffset>621665</wp:posOffset>
                </wp:positionV>
                <wp:extent cx="107950" cy="198120"/>
                <wp:effectExtent l="9525" t="9525" r="9525" b="20955"/>
                <wp:wrapNone/>
                <wp:docPr id="43" name="Ink 43"/>
                <wp:cNvGraphicFramePr/>
                <a:graphic xmlns:a="http://schemas.openxmlformats.org/drawingml/2006/main">
                  <a:graphicData uri="http://schemas.microsoft.com/office/word/2010/wordprocessingInk">
                    <mc:AlternateContent xmlns:a14="http://schemas.microsoft.com/office/drawing/2010/main">
                      <mc:Choice Requires="a14">
                        <w14:contentPart bwMode="clr" r:id="rId43">
                          <w14:nvContentPartPr>
                            <w14:cNvPr id="43" name="Ink 43"/>
                            <w14:cNvContentPartPr/>
                          </w14:nvContentPartPr>
                          <w14:xfrm>
                            <a:off x="4434205" y="6206490"/>
                            <a:ext cx="107950" cy="198120"/>
                          </w14:xfrm>
                        </w14:contentPart>
                      </mc:Choice>
                    </mc:AlternateContent>
                  </a:graphicData>
                </a:graphic>
              </wp:anchor>
            </w:drawing>
          </mc:Choice>
          <mc:Fallback>
            <w:pict>
              <v:shape id="_x0000_s1026" o:spid="_x0000_s1026" o:spt="75" style="position:absolute;left:0pt;margin-left:259.15pt;margin-top:48.95pt;height:15.6pt;width:8.5pt;z-index:251664384;mso-width-relative:page;mso-height-relative:page;" coordsize="21600,21600" o:gfxdata="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">
                <v:imagedata r:id="rId44" o:title=""/>
                <o:lock v:ext="edit"/>
              </v:shape>
            </w:pict>
          </mc:Fallback>
        </mc:AlternateContent>
      </w:r>
      <w:r>
        <w:rPr>
          <w:sz w:val="24"/>
        </w:rPr>
        <mc:AlternateContent>
          <mc:Choice Requires="wps">
            <w:drawing>
              <wp:anchor distT="0" distB="0" distL="114300" distR="114300" simplePos="0" relativeHeight="251663360" behindDoc="0" locked="0" layoutInCell="1" allowOverlap="1">
                <wp:simplePos x="0" y="0"/>
                <wp:positionH relativeFrom="column">
                  <wp:posOffset>3243580</wp:posOffset>
                </wp:positionH>
                <wp:positionV relativeFrom="paragraph">
                  <wp:posOffset>621665</wp:posOffset>
                </wp:positionV>
                <wp:extent cx="207645" cy="132080"/>
                <wp:effectExtent l="9525" t="9525" r="11430" b="10795"/>
                <wp:wrapNone/>
                <wp:docPr id="42" name="Ink 42"/>
                <wp:cNvGraphicFramePr/>
                <a:graphic xmlns:a="http://schemas.openxmlformats.org/drawingml/2006/main">
                  <a:graphicData uri="http://schemas.microsoft.com/office/word/2010/wordprocessingInk">
                    <mc:AlternateContent xmlns:a14="http://schemas.microsoft.com/office/drawing/2010/main">
                      <mc:Choice Requires="a14">
                        <w14:contentPart bwMode="clr" r:id="rId45">
                          <w14:nvContentPartPr>
                            <w14:cNvPr id="42" name="Ink 42"/>
                            <w14:cNvContentPartPr/>
                          </w14:nvContentPartPr>
                          <w14:xfrm>
                            <a:off x="4386580" y="6206490"/>
                            <a:ext cx="207645" cy="132080"/>
                          </w14:xfrm>
                        </w14:contentPart>
                      </mc:Choice>
                    </mc:AlternateContent>
                  </a:graphicData>
                </a:graphic>
              </wp:anchor>
            </w:drawing>
          </mc:Choice>
          <mc:Fallback>
            <w:pict>
              <v:shape id="_x0000_s1026" o:spid="_x0000_s1026" o:spt="75" style="position:absolute;left:0pt;margin-left:255.4pt;margin-top:48.95pt;height:10.4pt;width:16.35pt;z-index:251663360;mso-width-relative:page;mso-height-relative:page;" coordsize="21600,21600" o:gfxdata="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">
                <v:imagedata r:id="rId46" o:title=""/>
                <o:lock v:ext="edit"/>
              </v:shape>
            </w:pict>
          </mc:Fallback>
        </mc:AlternateContent>
      </w:r>
      <w:r>
        <w:rPr>
          <w:rFonts w:ascii="Times New Roman" w:hAnsi="Times New Roman" w:eastAsia="Times New Roman" w:cs="Times New Roman"/>
          <w:kern w:val="0"/>
          <w:sz w:val="24"/>
          <w:szCs w:val="24"/>
        </w:rPr>
        <w:t>diagram减少abastract</w:t>
      </w:r>
    </w:p>
    <w:p>
      <w:pPr>
        <w:widowControl/>
        <w:autoSpaceDE/>
        <w:autoSpaceDN/>
        <w:spacing w:before="60" w:after="60" w:line="312" w:lineRule="auto"/>
        <w:ind w:left="0"/>
        <w:rPr>
          <w:rFonts w:ascii="Times New Roman" w:hAnsi="Times New Roman" w:eastAsia="Times New Roman" w:cs="Times New Roman"/>
          <w:kern w:val="0"/>
          <w:sz w:val="24"/>
          <w:szCs w:val="24"/>
        </w:rPr>
      </w:pPr>
      <w:r>
        <w:rPr>
          <w:sz w:val="21"/>
        </w:rPr>
        <mc:AlternateContent>
          <mc:Choice Requires="wps">
            <w:drawing>
              <wp:anchor distT="0" distB="0" distL="114300" distR="114300" simplePos="0" relativeHeight="251671552" behindDoc="0" locked="0" layoutInCell="1" allowOverlap="1">
                <wp:simplePos x="0" y="0"/>
                <wp:positionH relativeFrom="column">
                  <wp:posOffset>1042035</wp:posOffset>
                </wp:positionH>
                <wp:positionV relativeFrom="paragraph">
                  <wp:posOffset>1013460</wp:posOffset>
                </wp:positionV>
                <wp:extent cx="615315" cy="635"/>
                <wp:effectExtent l="0" t="0" r="0" b="0"/>
                <wp:wrapNone/>
                <wp:docPr id="50" name="Ink 50"/>
                <wp:cNvGraphicFramePr/>
                <a:graphic xmlns:a="http://schemas.openxmlformats.org/drawingml/2006/main">
                  <a:graphicData uri="http://schemas.microsoft.com/office/word/2010/wordprocessingInk">
                    <mc:AlternateContent xmlns:a14="http://schemas.microsoft.com/office/drawing/2010/main">
                      <mc:Choice Requires="a14">
                        <w14:contentPart bwMode="clr" r:id="rId47">
                          <w14:nvContentPartPr>
                            <w14:cNvPr id="50" name="Ink 50"/>
                            <w14:cNvContentPartPr/>
                          </w14:nvContentPartPr>
                          <w14:xfrm>
                            <a:off x="2185035" y="8478520"/>
                            <a:ext cx="615315" cy="635"/>
                          </w14:xfrm>
                        </w14:contentPart>
                      </mc:Choice>
                    </mc:AlternateContent>
                  </a:graphicData>
                </a:graphic>
              </wp:anchor>
            </w:drawing>
          </mc:Choice>
          <mc:Fallback>
            <w:pict>
              <v:shape id="_x0000_s1026" o:spid="_x0000_s1026" o:spt="75" style="position:absolute;left:0pt;margin-left:82.05pt;margin-top:79.8pt;height:0.05pt;width:48.45pt;z-index:251671552;mso-width-relative:page;mso-height-relative:page;" coordsize="21600,21600" o:gfxdata="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">
                <v:imagedata r:id="rId48" o:title=""/>
                <o:lock v:ext="edit"/>
              </v:shape>
            </w:pict>
          </mc:Fallback>
        </mc:AlternateContent>
      </w:r>
      <w:r>
        <w:drawing>
          <wp:inline distT="0" distB="0" distL="114300" distR="114300">
            <wp:extent cx="4658360" cy="2234565"/>
            <wp:effectExtent l="0" t="0" r="15240" b="63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49"/>
                    <a:stretch>
                      <a:fillRect/>
                    </a:stretch>
                  </pic:blipFill>
                  <pic:spPr>
                    <a:xfrm>
                      <a:off x="0" y="0"/>
                      <a:ext cx="4658360" cy="2234565"/>
                    </a:xfrm>
                    <a:prstGeom prst="rect">
                      <a:avLst/>
                    </a:prstGeom>
                    <a:noFill/>
                    <a:ln w="9525">
                      <a:noFill/>
                    </a:ln>
                  </pic:spPr>
                </pic:pic>
              </a:graphicData>
            </a:graphic>
          </wp:inline>
        </w:drawing>
      </w:r>
    </w:p>
    <w:p>
      <w:pPr>
        <w:widowControl/>
        <w:autoSpaceDE/>
        <w:autoSpaceDN/>
        <w:spacing w:before="60" w:after="60" w:line="312" w:lineRule="auto"/>
        <w:ind w:left="0"/>
        <w:rPr>
          <w:rFonts w:ascii="Times New Roman" w:hAnsi="Times New Roman" w:eastAsia="Times New Roman" w:cs="Times New Roman"/>
          <w:kern w:val="0"/>
          <w:sz w:val="24"/>
          <w:szCs w:val="24"/>
        </w:rPr>
      </w:pPr>
      <w:r>
        <w:rPr>
          <w:sz w:val="22"/>
        </w:rPr>
        <mc:AlternateContent>
          <mc:Choice Requires="wps">
            <w:drawing>
              <wp:anchor distT="0" distB="0" distL="114300" distR="114300" simplePos="0" relativeHeight="251674624" behindDoc="0" locked="0" layoutInCell="1" allowOverlap="1">
                <wp:simplePos x="0" y="0"/>
                <wp:positionH relativeFrom="column">
                  <wp:posOffset>1773555</wp:posOffset>
                </wp:positionH>
                <wp:positionV relativeFrom="paragraph">
                  <wp:posOffset>0</wp:posOffset>
                </wp:positionV>
                <wp:extent cx="320040" cy="370840"/>
                <wp:effectExtent l="9525" t="9525" r="26035" b="26035"/>
                <wp:wrapNone/>
                <wp:docPr id="58" name="Ink 58"/>
                <wp:cNvGraphicFramePr/>
                <a:graphic xmlns:a="http://schemas.openxmlformats.org/drawingml/2006/main">
                  <a:graphicData uri="http://schemas.microsoft.com/office/word/2010/wordprocessingInk">
                    <mc:AlternateContent xmlns:a14="http://schemas.microsoft.com/office/drawing/2010/main">
                      <mc:Choice Requires="a14">
                        <w14:contentPart bwMode="clr" r:id="rId50">
                          <w14:nvContentPartPr>
                            <w14:cNvPr id="58" name="Ink 58"/>
                            <w14:cNvContentPartPr/>
                          </w14:nvContentPartPr>
                          <w14:xfrm>
                            <a:off x="2916555" y="855980"/>
                            <a:ext cx="320040" cy="370840"/>
                          </w14:xfrm>
                        </w14:contentPart>
                      </mc:Choice>
                    </mc:AlternateContent>
                  </a:graphicData>
                </a:graphic>
              </wp:anchor>
            </w:drawing>
          </mc:Choice>
          <mc:Fallback>
            <w:pict>
              <v:shape id="_x0000_s1026" o:spid="_x0000_s1026" o:spt="75" style="position:absolute;left:0pt;margin-left:139.65pt;margin-top:0pt;height:29.2pt;width:25.2pt;z-index:251674624;mso-width-relative:page;mso-height-relative:page;" coordsize="21600,21600" o:gfxdata="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">
                <v:imagedata r:id="rId51" o:title=""/>
                <o:lock v:ext="edit"/>
              </v:shape>
            </w:pict>
          </mc:Fallback>
        </mc:AlternateContent>
      </w:r>
      <w:r>
        <w:rPr>
          <w:rFonts w:ascii="Helvetica" w:hAnsi="Helvetica" w:eastAsia="Times New Roman" w:cs="Helvetica"/>
          <w:color w:val="333333"/>
          <w:kern w:val="0"/>
          <w:sz w:val="22"/>
        </w:rPr>
        <w:t>Which of the following is/are NOT the purpose of a ‘dry run’ in usability testing?</w:t>
      </w:r>
    </w:p>
    <w:p>
      <w:pPr>
        <w:widowControl/>
        <w:autoSpaceDE/>
        <w:autoSpaceDN/>
        <w:spacing w:before="60" w:after="60" w:line="312" w:lineRule="auto"/>
        <w:ind w:left="0"/>
        <w:rPr>
          <w:rFonts w:ascii="Times New Roman" w:hAnsi="Times New Roman" w:eastAsia="Times New Roman" w:cs="Times New Roman"/>
          <w:kern w:val="0"/>
          <w:sz w:val="24"/>
          <w:szCs w:val="24"/>
        </w:rPr>
      </w:pPr>
      <w:ins w:id="1" w:author="wang wang" w:date="2021-02-25T12:08:58Z">
        <w:r>
          <w:rPr>
            <w:sz w:val="24"/>
          </w:rPr>
          <mc:AlternateContent>
            <mc:Choice Requires="wps">
              <w:drawing>
                <wp:anchor distT="0" distB="0" distL="114300" distR="114300" simplePos="0" relativeHeight="251681792" behindDoc="0" locked="0" layoutInCell="1" allowOverlap="1">
                  <wp:simplePos x="0" y="0"/>
                  <wp:positionH relativeFrom="column">
                    <wp:posOffset>1266825</wp:posOffset>
                  </wp:positionH>
                  <wp:positionV relativeFrom="paragraph">
                    <wp:posOffset>1538605</wp:posOffset>
                  </wp:positionV>
                  <wp:extent cx="486410" cy="601980"/>
                  <wp:effectExtent l="9525" t="9525" r="12065" b="23495"/>
                  <wp:wrapNone/>
                  <wp:docPr id="65" name="Ink 65"/>
                  <wp:cNvGraphicFramePr/>
                  <a:graphic xmlns:a="http://schemas.openxmlformats.org/drawingml/2006/main">
                    <a:graphicData uri="http://schemas.microsoft.com/office/word/2010/wordprocessingInk">
                      <mc:AlternateContent xmlns:a14="http://schemas.microsoft.com/office/drawing/2010/main">
                        <mc:Choice Requires="a14">
                          <w14:contentPart bwMode="clr" r:id="rId52">
                            <w14:nvContentPartPr>
                              <w14:cNvPr id="65" name="Ink 65"/>
                              <w14:cNvContentPartPr/>
                            </w14:nvContentPartPr>
                            <w14:xfrm>
                              <a:off x="1851660" y="2747645"/>
                              <a:ext cx="486410" cy="601980"/>
                            </w14:xfrm>
                          </w14:contentPart>
                        </mc:Choice>
                      </mc:AlternateContent>
                    </a:graphicData>
                  </a:graphic>
                </wp:anchor>
              </w:drawing>
            </mc:Choice>
            <mc:Fallback>
              <w:pict>
                <v:shape id="_x0000_s1026" o:spid="_x0000_s1026" o:spt="75" style="position:absolute;left:0pt;margin-left:99.75pt;margin-top:121.15pt;height:47.4pt;width:38.3pt;z-index:251681792;mso-width-relative:page;mso-height-relative:page;" coordsize="21600,21600" o:gfxdata="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">
                  <v:imagedata r:id="rId53" o:title=""/>
                  <o:lock v:ext="edit"/>
                </v:shape>
              </w:pict>
            </mc:Fallback>
          </mc:AlternateContent>
        </w:r>
      </w:ins>
      <w:r>
        <w:rPr>
          <w:rFonts w:ascii="Times New Roman" w:hAnsi="Times New Roman" w:eastAsia="Times New Roman" w:cs="Times New Roman"/>
          <w:kern w:val="0"/>
          <w:sz w:val="24"/>
          <w:szCs w:val="24"/>
        </w:rPr>
        <w:drawing>
          <wp:inline distT="0" distB="0" distL="0" distR="0">
            <wp:extent cx="5274310" cy="1918970"/>
            <wp:effectExtent l="0" t="0" r="8890" b="1143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1918970"/>
                    </a:xfrm>
                    <a:prstGeom prst="rect">
                      <a:avLst/>
                    </a:prstGeom>
                    <a:noFill/>
                    <a:ln>
                      <a:noFill/>
                    </a:ln>
                  </pic:spPr>
                </pic:pic>
              </a:graphicData>
            </a:graphic>
          </wp:inline>
        </w:drawing>
      </w:r>
      <w:ins w:id="3" w:author="wang wang" w:date="2021-02-25T12:09:13Z">
        <w:r>
          <w:rPr>
            <w:sz w:val="24"/>
          </w:rPr>
          <mc:AlternateContent>
            <mc:Choice Requires="wps">
              <w:drawing>
                <wp:anchor distT="0" distB="0" distL="114300" distR="114300" simplePos="0" relativeHeight="251683840" behindDoc="0" locked="0" layoutInCell="1" allowOverlap="1">
                  <wp:simplePos x="0" y="0"/>
                  <wp:positionH relativeFrom="column">
                    <wp:posOffset>3222625</wp:posOffset>
                  </wp:positionH>
                  <wp:positionV relativeFrom="paragraph">
                    <wp:posOffset>1423035</wp:posOffset>
                  </wp:positionV>
                  <wp:extent cx="185420" cy="172085"/>
                  <wp:effectExtent l="9525" t="9525" r="33655" b="21590"/>
                  <wp:wrapNone/>
                  <wp:docPr id="67" name="Ink 67"/>
                  <wp:cNvGraphicFramePr/>
                  <a:graphic xmlns:a="http://schemas.openxmlformats.org/drawingml/2006/main">
                    <a:graphicData uri="http://schemas.microsoft.com/office/word/2010/wordprocessingInk">
                      <mc:AlternateContent xmlns:a14="http://schemas.microsoft.com/office/drawing/2010/main">
                        <mc:Choice Requires="a14">
                          <w14:contentPart bwMode="clr" r:id="rId55">
                            <w14:nvContentPartPr>
                              <w14:cNvPr id="67" name="Ink 67"/>
                              <w14:cNvContentPartPr/>
                            </w14:nvContentPartPr>
                            <w14:xfrm>
                              <a:off x="4365625" y="2632710"/>
                              <a:ext cx="185420" cy="172085"/>
                            </w14:xfrm>
                          </w14:contentPart>
                        </mc:Choice>
                      </mc:AlternateContent>
                    </a:graphicData>
                  </a:graphic>
                </wp:anchor>
              </w:drawing>
            </mc:Choice>
            <mc:Fallback>
              <w:pict>
                <v:shape id="_x0000_s1026" o:spid="_x0000_s1026" o:spt="75" style="position:absolute;left:0pt;margin-left:253.75pt;margin-top:112.05pt;height:13.55pt;width:14.6pt;z-index:251683840;mso-width-relative:page;mso-height-relative:page;" coordsize="21600,21600" o:gfxdata="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">
                  <v:imagedata r:id="rId56" o:title=""/>
                  <o:lock v:ext="edit"/>
                </v:shape>
              </w:pict>
            </mc:Fallback>
          </mc:AlternateContent>
        </w:r>
      </w:ins>
      <w:ins w:id="5" w:author="wang wang" w:date="2021-02-25T12:09:12Z">
        <w:r>
          <w:rPr>
            <w:sz w:val="24"/>
          </w:rPr>
          <mc:AlternateContent>
            <mc:Choice Requires="wps">
              <w:drawing>
                <wp:anchor distT="0" distB="0" distL="114300" distR="114300" simplePos="0" relativeHeight="251682816" behindDoc="0" locked="0" layoutInCell="1" allowOverlap="1">
                  <wp:simplePos x="0" y="0"/>
                  <wp:positionH relativeFrom="column">
                    <wp:posOffset>3242310</wp:posOffset>
                  </wp:positionH>
                  <wp:positionV relativeFrom="paragraph">
                    <wp:posOffset>1390650</wp:posOffset>
                  </wp:positionV>
                  <wp:extent cx="198120" cy="191770"/>
                  <wp:effectExtent l="9525" t="9525" r="20955" b="27305"/>
                  <wp:wrapNone/>
                  <wp:docPr id="66" name="Ink 66"/>
                  <wp:cNvGraphicFramePr/>
                  <a:graphic xmlns:a="http://schemas.openxmlformats.org/drawingml/2006/main">
                    <a:graphicData uri="http://schemas.microsoft.com/office/word/2010/wordprocessingInk">
                      <mc:AlternateContent xmlns:a14="http://schemas.microsoft.com/office/drawing/2010/main">
                        <mc:Choice Requires="a14">
                          <w14:contentPart bwMode="clr" r:id="rId57">
                            <w14:nvContentPartPr>
                              <w14:cNvPr id="66" name="Ink 66"/>
                              <w14:cNvContentPartPr/>
                            </w14:nvContentPartPr>
                            <w14:xfrm>
                              <a:off x="4385310" y="2600325"/>
                              <a:ext cx="198120" cy="191770"/>
                            </w14:xfrm>
                          </w14:contentPart>
                        </mc:Choice>
                      </mc:AlternateContent>
                    </a:graphicData>
                  </a:graphic>
                </wp:anchor>
              </w:drawing>
            </mc:Choice>
            <mc:Fallback>
              <w:pict>
                <v:shape id="_x0000_s1026" o:spid="_x0000_s1026" o:spt="75" style="position:absolute;left:0pt;margin-left:255.3pt;margin-top:109.5pt;height:15.1pt;width:15.6pt;z-index:251682816;mso-width-relative:page;mso-height-relative:page;" coordsize="21600,21600" o:gfxdata="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">
                  <v:imagedata r:id="rId58" o:title=""/>
                  <o:lock v:ext="edit"/>
                </v:shape>
              </w:pict>
            </mc:Fallback>
          </mc:AlternateContent>
        </w:r>
      </w:ins>
      <w:r>
        <w:rPr>
          <w:sz w:val="24"/>
        </w:rPr>
        <mc:AlternateContent>
          <mc:Choice Requires="wps">
            <w:drawing>
              <wp:anchor distT="0" distB="0" distL="114300" distR="114300" simplePos="0" relativeHeight="251680768" behindDoc="0" locked="0" layoutInCell="1" allowOverlap="1">
                <wp:simplePos x="0" y="0"/>
                <wp:positionH relativeFrom="column">
                  <wp:posOffset>4620895</wp:posOffset>
                </wp:positionH>
                <wp:positionV relativeFrom="paragraph">
                  <wp:posOffset>1134110</wp:posOffset>
                </wp:positionV>
                <wp:extent cx="38100" cy="127635"/>
                <wp:effectExtent l="9525" t="9525" r="28575" b="15240"/>
                <wp:wrapNone/>
                <wp:docPr id="64" name="Ink 64"/>
                <wp:cNvGraphicFramePr/>
                <a:graphic xmlns:a="http://schemas.openxmlformats.org/drawingml/2006/main">
                  <a:graphicData uri="http://schemas.microsoft.com/office/word/2010/wordprocessingInk">
                    <mc:AlternateContent xmlns:a14="http://schemas.microsoft.com/office/drawing/2010/main">
                      <mc:Choice Requires="a14">
                        <w14:contentPart bwMode="clr" r:id="rId59">
                          <w14:nvContentPartPr>
                            <w14:cNvPr id="64" name="Ink 64"/>
                            <w14:cNvContentPartPr/>
                          </w14:nvContentPartPr>
                          <w14:xfrm>
                            <a:off x="5763895" y="2343785"/>
                            <a:ext cx="38100" cy="127635"/>
                          </w14:xfrm>
                        </w14:contentPart>
                      </mc:Choice>
                    </mc:AlternateContent>
                  </a:graphicData>
                </a:graphic>
              </wp:anchor>
            </w:drawing>
          </mc:Choice>
          <mc:Fallback>
            <w:pict>
              <v:shape id="_x0000_s1026" o:spid="_x0000_s1026" o:spt="75" style="position:absolute;left:0pt;margin-left:363.85pt;margin-top:89.3pt;height:10.05pt;width:3pt;z-index:251680768;mso-width-relative:page;mso-height-relative:page;" coordsize="21600,21600" o:gfxdata="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">
                <v:imagedata r:id="rId60" o:title=""/>
                <o:lock v:ext="edit"/>
              </v:shape>
            </w:pict>
          </mc:Fallback>
        </mc:AlternateContent>
      </w:r>
      <w:r>
        <w:rPr>
          <w:sz w:val="24"/>
        </w:rPr>
        <mc:AlternateContent>
          <mc:Choice Requires="wps">
            <w:drawing>
              <wp:anchor distT="0" distB="0" distL="114300" distR="114300" simplePos="0" relativeHeight="251679744" behindDoc="0" locked="0" layoutInCell="1" allowOverlap="1">
                <wp:simplePos x="0" y="0"/>
                <wp:positionH relativeFrom="column">
                  <wp:posOffset>4672330</wp:posOffset>
                </wp:positionH>
                <wp:positionV relativeFrom="paragraph">
                  <wp:posOffset>1063625</wp:posOffset>
                </wp:positionV>
                <wp:extent cx="95885" cy="198120"/>
                <wp:effectExtent l="9525" t="9525" r="21590" b="20955"/>
                <wp:wrapNone/>
                <wp:docPr id="63" name="Ink 63"/>
                <wp:cNvGraphicFramePr/>
                <a:graphic xmlns:a="http://schemas.openxmlformats.org/drawingml/2006/main">
                  <a:graphicData uri="http://schemas.microsoft.com/office/word/2010/wordprocessingInk">
                    <mc:AlternateContent xmlns:a14="http://schemas.microsoft.com/office/drawing/2010/main">
                      <mc:Choice Requires="a14">
                        <w14:contentPart bwMode="clr" r:id="rId61">
                          <w14:nvContentPartPr>
                            <w14:cNvPr id="63" name="Ink 63"/>
                            <w14:cNvContentPartPr/>
                          </w14:nvContentPartPr>
                          <w14:xfrm>
                            <a:off x="5815330" y="2273300"/>
                            <a:ext cx="95885" cy="198120"/>
                          </w14:xfrm>
                        </w14:contentPart>
                      </mc:Choice>
                    </mc:AlternateContent>
                  </a:graphicData>
                </a:graphic>
              </wp:anchor>
            </w:drawing>
          </mc:Choice>
          <mc:Fallback>
            <w:pict>
              <v:shape id="_x0000_s1026" o:spid="_x0000_s1026" o:spt="75" style="position:absolute;left:0pt;margin-left:367.9pt;margin-top:83.75pt;height:15.6pt;width:7.55pt;z-index:251679744;mso-width-relative:page;mso-height-relative:page;" coordsize="21600,21600" o:gfxdata="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">
                <v:imagedata r:id="rId62" o:title=""/>
                <o:lock v:ext="edit"/>
              </v:shape>
            </w:pict>
          </mc:Fallback>
        </mc:AlternateContent>
      </w:r>
      <w:r>
        <w:rPr>
          <w:sz w:val="24"/>
        </w:rPr>
        <mc:AlternateContent>
          <mc:Choice Requires="wps">
            <w:drawing>
              <wp:anchor distT="0" distB="0" distL="114300" distR="114300" simplePos="0" relativeHeight="251678720" behindDoc="0" locked="0" layoutInCell="1" allowOverlap="1">
                <wp:simplePos x="0" y="0"/>
                <wp:positionH relativeFrom="column">
                  <wp:posOffset>4409440</wp:posOffset>
                </wp:positionH>
                <wp:positionV relativeFrom="paragraph">
                  <wp:posOffset>1672590</wp:posOffset>
                </wp:positionV>
                <wp:extent cx="108585" cy="127635"/>
                <wp:effectExtent l="9525" t="9525" r="8890" b="15240"/>
                <wp:wrapNone/>
                <wp:docPr id="62" name="Ink 62"/>
                <wp:cNvGraphicFramePr/>
                <a:graphic xmlns:a="http://schemas.openxmlformats.org/drawingml/2006/main">
                  <a:graphicData uri="http://schemas.microsoft.com/office/word/2010/wordprocessingInk">
                    <mc:AlternateContent xmlns:a14="http://schemas.microsoft.com/office/drawing/2010/main">
                      <mc:Choice Requires="a14">
                        <w14:contentPart bwMode="clr" r:id="rId63">
                          <w14:nvContentPartPr>
                            <w14:cNvPr id="62" name="Ink 62"/>
                            <w14:cNvContentPartPr/>
                          </w14:nvContentPartPr>
                          <w14:xfrm>
                            <a:off x="5552440" y="2882265"/>
                            <a:ext cx="108585" cy="127635"/>
                          </w14:xfrm>
                        </w14:contentPart>
                      </mc:Choice>
                    </mc:AlternateContent>
                  </a:graphicData>
                </a:graphic>
              </wp:anchor>
            </w:drawing>
          </mc:Choice>
          <mc:Fallback>
            <w:pict>
              <v:shape id="_x0000_s1026" o:spid="_x0000_s1026" o:spt="75" style="position:absolute;left:0pt;margin-left:347.2pt;margin-top:131.7pt;height:10.05pt;width:8.55pt;z-index:251678720;mso-width-relative:page;mso-height-relative:page;" coordsize="21600,21600" o:gfxdata="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">
                <v:imagedata r:id="rId64" o:title=""/>
                <o:lock v:ext="edit"/>
              </v:shape>
            </w:pict>
          </mc:Fallback>
        </mc:AlternateContent>
      </w:r>
      <w:r>
        <w:rPr>
          <w:sz w:val="24"/>
        </w:rPr>
        <mc:AlternateContent>
          <mc:Choice Requires="wps">
            <w:drawing>
              <wp:anchor distT="0" distB="0" distL="114300" distR="114300" simplePos="0" relativeHeight="251677696" behindDoc="0" locked="0" layoutInCell="1" allowOverlap="1">
                <wp:simplePos x="0" y="0"/>
                <wp:positionH relativeFrom="column">
                  <wp:posOffset>3909060</wp:posOffset>
                </wp:positionH>
                <wp:positionV relativeFrom="paragraph">
                  <wp:posOffset>902970</wp:posOffset>
                </wp:positionV>
                <wp:extent cx="147320" cy="127635"/>
                <wp:effectExtent l="9525" t="9525" r="20955" b="15240"/>
                <wp:wrapNone/>
                <wp:docPr id="61" name="Ink 61"/>
                <wp:cNvGraphicFramePr/>
                <a:graphic xmlns:a="http://schemas.openxmlformats.org/drawingml/2006/main">
                  <a:graphicData uri="http://schemas.microsoft.com/office/word/2010/wordprocessingInk">
                    <mc:AlternateContent xmlns:a14="http://schemas.microsoft.com/office/drawing/2010/main">
                      <mc:Choice Requires="a14">
                        <w14:contentPart bwMode="clr" r:id="rId65">
                          <w14:nvContentPartPr>
                            <w14:cNvPr id="61" name="Ink 61"/>
                            <w14:cNvContentPartPr/>
                          </w14:nvContentPartPr>
                          <w14:xfrm>
                            <a:off x="5052060" y="2112645"/>
                            <a:ext cx="147320" cy="127635"/>
                          </w14:xfrm>
                        </w14:contentPart>
                      </mc:Choice>
                    </mc:AlternateContent>
                  </a:graphicData>
                </a:graphic>
              </wp:anchor>
            </w:drawing>
          </mc:Choice>
          <mc:Fallback>
            <w:pict>
              <v:shape id="_x0000_s1026" o:spid="_x0000_s1026" o:spt="75" style="position:absolute;left:0pt;margin-left:307.8pt;margin-top:71.1pt;height:10.05pt;width:11.6pt;z-index:251677696;mso-width-relative:page;mso-height-relative:page;" coordsize="21600,21600" o:gfxdata="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">
                <v:imagedata r:id="rId66" o:title=""/>
                <o:lock v:ext="edit"/>
              </v:shape>
            </w:pict>
          </mc:Fallback>
        </mc:AlternateContent>
      </w:r>
      <w:r>
        <w:rPr>
          <w:sz w:val="24"/>
        </w:rPr>
        <mc:AlternateContent>
          <mc:Choice Requires="wps">
            <w:drawing>
              <wp:anchor distT="0" distB="0" distL="114300" distR="114300" simplePos="0" relativeHeight="251676672" behindDoc="0" locked="0" layoutInCell="1" allowOverlap="1">
                <wp:simplePos x="0" y="0"/>
                <wp:positionH relativeFrom="column">
                  <wp:posOffset>2921635</wp:posOffset>
                </wp:positionH>
                <wp:positionV relativeFrom="paragraph">
                  <wp:posOffset>633730</wp:posOffset>
                </wp:positionV>
                <wp:extent cx="121285" cy="179070"/>
                <wp:effectExtent l="9525" t="9525" r="21590" b="14605"/>
                <wp:wrapNone/>
                <wp:docPr id="60" name="Ink 60"/>
                <wp:cNvGraphicFramePr/>
                <a:graphic xmlns:a="http://schemas.openxmlformats.org/drawingml/2006/main">
                  <a:graphicData uri="http://schemas.microsoft.com/office/word/2010/wordprocessingInk">
                    <mc:AlternateContent xmlns:a14="http://schemas.microsoft.com/office/drawing/2010/main">
                      <mc:Choice Requires="a14">
                        <w14:contentPart bwMode="clr" r:id="rId67">
                          <w14:nvContentPartPr>
                            <w14:cNvPr id="60" name="Ink 60"/>
                            <w14:cNvContentPartPr/>
                          </w14:nvContentPartPr>
                          <w14:xfrm>
                            <a:off x="4064635" y="1843405"/>
                            <a:ext cx="121285" cy="179070"/>
                          </w14:xfrm>
                        </w14:contentPart>
                      </mc:Choice>
                    </mc:AlternateContent>
                  </a:graphicData>
                </a:graphic>
              </wp:anchor>
            </w:drawing>
          </mc:Choice>
          <mc:Fallback>
            <w:pict>
              <v:shape id="_x0000_s1026" o:spid="_x0000_s1026" o:spt="75" style="position:absolute;left:0pt;margin-left:230.05pt;margin-top:49.9pt;height:14.1pt;width:9.55pt;z-index:251676672;mso-width-relative:page;mso-height-relative:page;" coordsize="21600,21600" o:gfxdata="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">
                <v:imagedata r:id="rId68" o:title=""/>
                <o:lock v:ext="edit"/>
              </v:shape>
            </w:pict>
          </mc:Fallback>
        </mc:AlternateContent>
      </w:r>
      <w:r>
        <w:rPr>
          <w:sz w:val="24"/>
        </w:rPr>
        <mc:AlternateContent>
          <mc:Choice Requires="wps">
            <w:drawing>
              <wp:anchor distT="0" distB="0" distL="114300" distR="114300" simplePos="0" relativeHeight="251675648" behindDoc="0" locked="0" layoutInCell="1" allowOverlap="1">
                <wp:simplePos x="0" y="0"/>
                <wp:positionH relativeFrom="column">
                  <wp:posOffset>2934335</wp:posOffset>
                </wp:positionH>
                <wp:positionV relativeFrom="paragraph">
                  <wp:posOffset>652780</wp:posOffset>
                </wp:positionV>
                <wp:extent cx="127635" cy="83185"/>
                <wp:effectExtent l="9525" t="9525" r="15240" b="8890"/>
                <wp:wrapNone/>
                <wp:docPr id="59" name="Ink 59"/>
                <wp:cNvGraphicFramePr/>
                <a:graphic xmlns:a="http://schemas.openxmlformats.org/drawingml/2006/main">
                  <a:graphicData uri="http://schemas.microsoft.com/office/word/2010/wordprocessingInk">
                    <mc:AlternateContent xmlns:a14="http://schemas.microsoft.com/office/drawing/2010/main">
                      <mc:Choice Requires="a14">
                        <w14:contentPart bwMode="clr" r:id="rId69">
                          <w14:nvContentPartPr>
                            <w14:cNvPr id="59" name="Ink 59"/>
                            <w14:cNvContentPartPr/>
                          </w14:nvContentPartPr>
                          <w14:xfrm>
                            <a:off x="4077335" y="1862455"/>
                            <a:ext cx="127635" cy="83185"/>
                          </w14:xfrm>
                        </w14:contentPart>
                      </mc:Choice>
                    </mc:AlternateContent>
                  </a:graphicData>
                </a:graphic>
              </wp:anchor>
            </w:drawing>
          </mc:Choice>
          <mc:Fallback>
            <w:pict>
              <v:shape id="_x0000_s1026" o:spid="_x0000_s1026" o:spt="75" style="position:absolute;left:0pt;margin-left:231.05pt;margin-top:51.4pt;height:6.55pt;width:10.05pt;z-index:251675648;mso-width-relative:page;mso-height-relative:page;" coordsize="21600,21600" o:gfxdata="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">
                <v:imagedata r:id="rId70" o:title=""/>
                <o:lock v:ext="edit"/>
              </v:shape>
            </w:pict>
          </mc:Fallback>
        </mc:AlternateContent>
      </w:r>
      <w:r>
        <w:rPr>
          <w:rFonts w:ascii="Times New Roman" w:hAnsi="Times New Roman" w:eastAsia="Times New Roman" w:cs="Times New Roman"/>
          <w:kern w:val="0"/>
          <w:sz w:val="24"/>
          <w:szCs w:val="24"/>
        </w:rPr>
        <w:t xml:space="preserve">not所以选✖的 </w:t>
      </w:r>
      <w:ins w:id="7" w:author="wang wang" w:date="2021-02-25T12:08:49Z">
        <w:r>
          <w:rPr>
            <w:rFonts w:ascii="Times New Roman" w:hAnsi="Times New Roman" w:eastAsia="Times New Roman" w:cs="Times New Roman"/>
            <w:kern w:val="0"/>
            <w:sz w:val="24"/>
            <w:szCs w:val="24"/>
          </w:rPr>
          <w:t>resolve/</w:t>
        </w:r>
      </w:ins>
      <w:ins w:id="8" w:author="wang wang" w:date="2021-02-25T12:08:53Z">
        <w:r>
          <w:rPr>
            <w:rFonts w:ascii="Times New Roman" w:hAnsi="Times New Roman" w:eastAsia="Times New Roman" w:cs="Times New Roman"/>
            <w:kern w:val="0"/>
            <w:sz w:val="24"/>
            <w:szCs w:val="24"/>
          </w:rPr>
          <w:t>fix</w:t>
        </w:r>
      </w:ins>
    </w:p>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Consolas" w:hAnsi="Consolas" w:eastAsia="Times New Roman" w:cs="Times New Roman"/>
          <w:color w:val="222222"/>
          <w:kern w:val="0"/>
          <w:sz w:val="18"/>
          <w:szCs w:val="18"/>
          <w:shd w:val="clear" w:color="auto" w:fill="FFFFFF"/>
        </w:rPr>
        <w:t>The Gestalt principles of perceptual organisation include: </w:t>
      </w:r>
    </w:p>
    <w:p>
      <w:pPr>
        <w:widowControl/>
        <w:autoSpaceDE/>
        <w:autoSpaceDN/>
        <w:spacing w:before="60" w:after="60" w:line="312" w:lineRule="auto"/>
        <w:ind w:left="0"/>
        <w:rPr>
          <w:rFonts w:ascii="Times New Roman" w:hAnsi="Times New Roman" w:eastAsia="Times New Roman" w:cs="Times New Roman"/>
          <w:kern w:val="0"/>
          <w:sz w:val="24"/>
          <w:szCs w:val="24"/>
        </w:rPr>
      </w:pPr>
      <w:ins w:id="9" w:author="wang wang" w:date="2021-02-26T10:49:52Z">
        <w:r>
          <w:rPr>
            <w:sz w:val="24"/>
          </w:rPr>
          <mc:AlternateContent>
            <mc:Choice Requires="wps">
              <w:drawing>
                <wp:anchor distT="0" distB="0" distL="114300" distR="114300" simplePos="0" relativeHeight="251688960" behindDoc="0" locked="0" layoutInCell="1" allowOverlap="1">
                  <wp:simplePos x="0" y="0"/>
                  <wp:positionH relativeFrom="column">
                    <wp:posOffset>1537970</wp:posOffset>
                  </wp:positionH>
                  <wp:positionV relativeFrom="paragraph">
                    <wp:posOffset>2200275</wp:posOffset>
                  </wp:positionV>
                  <wp:extent cx="242570" cy="396875"/>
                  <wp:effectExtent l="9525" t="9525" r="27305" b="25400"/>
                  <wp:wrapNone/>
                  <wp:docPr id="54" name="Ink 54"/>
                  <wp:cNvGraphicFramePr/>
                  <a:graphic xmlns:a="http://schemas.openxmlformats.org/drawingml/2006/main">
                    <a:graphicData uri="http://schemas.microsoft.com/office/word/2010/wordprocessingInk">
                      <mc:AlternateContent xmlns:a14="http://schemas.microsoft.com/office/drawing/2010/main">
                        <mc:Choice Requires="a14">
                          <w14:contentPart bwMode="clr" r:id="rId71">
                            <w14:nvContentPartPr>
                              <w14:cNvPr id="54" name="Ink 54"/>
                              <w14:cNvContentPartPr/>
                            </w14:nvContentPartPr>
                            <w14:xfrm>
                              <a:off x="2680970" y="6259830"/>
                              <a:ext cx="242570" cy="396875"/>
                            </w14:xfrm>
                          </w14:contentPart>
                        </mc:Choice>
                      </mc:AlternateContent>
                    </a:graphicData>
                  </a:graphic>
                </wp:anchor>
              </w:drawing>
            </mc:Choice>
            <mc:Fallback>
              <w:pict>
                <v:shape id="_x0000_s1026" o:spid="_x0000_s1026" o:spt="75" style="position:absolute;left:0pt;margin-left:121.1pt;margin-top:173.25pt;height:31.25pt;width:19.1pt;z-index:251688960;mso-width-relative:page;mso-height-relative:page;" coordsize="21600,21600" o:gfxdata="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">
                  <v:imagedata r:id="rId72" o:title=""/>
                  <o:lock v:ext="edit"/>
                </v:shape>
              </w:pict>
            </mc:Fallback>
          </mc:AlternateContent>
        </w:r>
      </w:ins>
      <w:ins w:id="11" w:author="wang wang" w:date="2021-02-26T10:05:44Z">
        <w:r>
          <w:rPr>
            <w:sz w:val="24"/>
          </w:rPr>
          <mc:AlternateContent>
            <mc:Choice Requires="wps">
              <w:drawing>
                <wp:anchor distT="0" distB="0" distL="114300" distR="114300" simplePos="0" relativeHeight="251687936" behindDoc="0" locked="0" layoutInCell="1" allowOverlap="1">
                  <wp:simplePos x="0" y="0"/>
                  <wp:positionH relativeFrom="column">
                    <wp:posOffset>1127125</wp:posOffset>
                  </wp:positionH>
                  <wp:positionV relativeFrom="paragraph">
                    <wp:posOffset>702945</wp:posOffset>
                  </wp:positionV>
                  <wp:extent cx="249555" cy="300990"/>
                  <wp:effectExtent l="9525" t="9525" r="20320" b="19685"/>
                  <wp:wrapNone/>
                  <wp:docPr id="53" name="Ink 53"/>
                  <wp:cNvGraphicFramePr/>
                  <a:graphic xmlns:a="http://schemas.openxmlformats.org/drawingml/2006/main">
                    <a:graphicData uri="http://schemas.microsoft.com/office/word/2010/wordprocessingInk">
                      <mc:AlternateContent xmlns:a14="http://schemas.microsoft.com/office/drawing/2010/main">
                        <mc:Choice Requires="a14">
                          <w14:contentPart bwMode="clr" r:id="rId73">
                            <w14:nvContentPartPr>
                              <w14:cNvPr id="53" name="Ink 53"/>
                              <w14:cNvContentPartPr/>
                            </w14:nvContentPartPr>
                            <w14:xfrm>
                              <a:off x="2270125" y="4762500"/>
                              <a:ext cx="249555" cy="300990"/>
                            </w14:xfrm>
                          </w14:contentPart>
                        </mc:Choice>
                      </mc:AlternateContent>
                    </a:graphicData>
                  </a:graphic>
                </wp:anchor>
              </w:drawing>
            </mc:Choice>
            <mc:Fallback>
              <w:pict>
                <v:shape id="_x0000_s1026" o:spid="_x0000_s1026" o:spt="75" style="position:absolute;left:0pt;margin-left:88.75pt;margin-top:55.35pt;height:23.7pt;width:19.65pt;z-index:251687936;mso-width-relative:page;mso-height-relative:page;" coordsize="21600,21600" o:gfxdata="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">
                  <v:imagedata r:id="rId74" o:title=""/>
                  <o:lock v:ext="edit"/>
                </v:shape>
              </w:pict>
            </mc:Fallback>
          </mc:AlternateContent>
        </w:r>
      </w:ins>
      <w:ins w:id="13" w:author="wang wang" w:date="2021-02-26T10:05:43Z">
        <w:r>
          <w:rPr>
            <w:sz w:val="24"/>
          </w:rPr>
          <mc:AlternateContent>
            <mc:Choice Requires="wps">
              <w:drawing>
                <wp:anchor distT="0" distB="0" distL="114300" distR="114300" simplePos="0" relativeHeight="251686912" behindDoc="0" locked="0" layoutInCell="1" allowOverlap="1">
                  <wp:simplePos x="0" y="0"/>
                  <wp:positionH relativeFrom="column">
                    <wp:posOffset>17145</wp:posOffset>
                  </wp:positionH>
                  <wp:positionV relativeFrom="paragraph">
                    <wp:posOffset>343535</wp:posOffset>
                  </wp:positionV>
                  <wp:extent cx="1038860" cy="1442720"/>
                  <wp:effectExtent l="9525" t="9525" r="18415" b="20955"/>
                  <wp:wrapNone/>
                  <wp:docPr id="52" name="Ink 52"/>
                  <wp:cNvGraphicFramePr/>
                  <a:graphic xmlns:a="http://schemas.openxmlformats.org/drawingml/2006/main">
                    <a:graphicData uri="http://schemas.microsoft.com/office/word/2010/wordprocessingInk">
                      <mc:AlternateContent xmlns:a14="http://schemas.microsoft.com/office/drawing/2010/main">
                        <mc:Choice Requires="a14">
                          <w14:contentPart bwMode="clr" r:id="rId75">
                            <w14:nvContentPartPr>
                              <w14:cNvPr id="52" name="Ink 52"/>
                              <w14:cNvContentPartPr/>
                            </w14:nvContentPartPr>
                            <w14:xfrm>
                              <a:off x="1160145" y="4403090"/>
                              <a:ext cx="1038860" cy="1442720"/>
                            </w14:xfrm>
                          </w14:contentPart>
                        </mc:Choice>
                      </mc:AlternateContent>
                    </a:graphicData>
                  </a:graphic>
                </wp:anchor>
              </w:drawing>
            </mc:Choice>
            <mc:Fallback>
              <w:pict>
                <v:shape id="_x0000_s1026" o:spid="_x0000_s1026" o:spt="75" style="position:absolute;left:0pt;margin-left:1.35pt;margin-top:27.05pt;height:113.6pt;width:81.8pt;z-index:251686912;mso-width-relative:page;mso-height-relative:page;" coordsize="21600,21600" o:gfxdata="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">
                  <v:imagedata r:id="rId76" o:title=""/>
                  <o:lock v:ext="edit"/>
                </v:shape>
              </w:pict>
            </mc:Fallback>
          </mc:AlternateContent>
        </w:r>
      </w:ins>
      <w:ins w:id="15" w:author="wang wang" w:date="2021-02-26T10:05:39Z">
        <w:r>
          <w:rPr>
            <w:sz w:val="24"/>
          </w:rPr>
          <mc:AlternateContent>
            <mc:Choice Requires="wps">
              <w:drawing>
                <wp:anchor distT="0" distB="0" distL="114300" distR="114300" simplePos="0" relativeHeight="251685888" behindDoc="0" locked="0" layoutInCell="1" allowOverlap="1">
                  <wp:simplePos x="0" y="0"/>
                  <wp:positionH relativeFrom="column">
                    <wp:posOffset>-40005</wp:posOffset>
                  </wp:positionH>
                  <wp:positionV relativeFrom="paragraph">
                    <wp:posOffset>3204210</wp:posOffset>
                  </wp:positionV>
                  <wp:extent cx="492760" cy="429260"/>
                  <wp:effectExtent l="9525" t="9525" r="31115" b="18415"/>
                  <wp:wrapNone/>
                  <wp:docPr id="51" name="Ink 51"/>
                  <wp:cNvGraphicFramePr/>
                  <a:graphic xmlns:a="http://schemas.openxmlformats.org/drawingml/2006/main">
                    <a:graphicData uri="http://schemas.microsoft.com/office/word/2010/wordprocessingInk">
                      <mc:AlternateContent xmlns:a14="http://schemas.microsoft.com/office/drawing/2010/main">
                        <mc:Choice Requires="a14">
                          <w14:contentPart bwMode="clr" r:id="rId77">
                            <w14:nvContentPartPr>
                              <w14:cNvPr id="51" name="Ink 51"/>
                              <w14:cNvContentPartPr/>
                            </w14:nvContentPartPr>
                            <w14:xfrm>
                              <a:off x="1102995" y="7263765"/>
                              <a:ext cx="492760" cy="429260"/>
                            </w14:xfrm>
                          </w14:contentPart>
                        </mc:Choice>
                      </mc:AlternateContent>
                    </a:graphicData>
                  </a:graphic>
                </wp:anchor>
              </w:drawing>
            </mc:Choice>
            <mc:Fallback>
              <w:pict>
                <v:shape id="_x0000_s1026" o:spid="_x0000_s1026" o:spt="75" style="position:absolute;left:0pt;margin-left:-3.15pt;margin-top:252.3pt;height:33.8pt;width:38.8pt;z-index:251685888;mso-width-relative:page;mso-height-relative:page;" coordsize="21600,21600" o:gfxdata="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">
                  <v:imagedata r:id="rId78" o:title=""/>
                  <o:lock v:ext="edit"/>
                </v:shape>
              </w:pict>
            </mc:Fallback>
          </mc:AlternateContent>
        </w:r>
      </w:ins>
      <w:ins w:id="17" w:author="wang wang" w:date="2021-02-26T10:05:37Z">
        <w:r>
          <w:rPr>
            <w:sz w:val="24"/>
          </w:rPr>
          <mc:AlternateContent>
            <mc:Choice Requires="wps">
              <w:drawing>
                <wp:anchor distT="0" distB="0" distL="114300" distR="114300" simplePos="0" relativeHeight="251684864" behindDoc="0" locked="0" layoutInCell="1" allowOverlap="1">
                  <wp:simplePos x="0" y="0"/>
                  <wp:positionH relativeFrom="column">
                    <wp:posOffset>43180</wp:posOffset>
                  </wp:positionH>
                  <wp:positionV relativeFrom="paragraph">
                    <wp:posOffset>3127375</wp:posOffset>
                  </wp:positionV>
                  <wp:extent cx="473710" cy="480695"/>
                  <wp:effectExtent l="9525" t="9525" r="24765" b="17780"/>
                  <wp:wrapNone/>
                  <wp:docPr id="41" name="Ink 41"/>
                  <wp:cNvGraphicFramePr/>
                  <a:graphic xmlns:a="http://schemas.openxmlformats.org/drawingml/2006/main">
                    <a:graphicData uri="http://schemas.microsoft.com/office/word/2010/wordprocessingInk">
                      <mc:AlternateContent xmlns:a14="http://schemas.microsoft.com/office/drawing/2010/main">
                        <mc:Choice Requires="a14">
                          <w14:contentPart bwMode="clr" r:id="rId79">
                            <w14:nvContentPartPr>
                              <w14:cNvPr id="41" name="Ink 41"/>
                              <w14:cNvContentPartPr/>
                            </w14:nvContentPartPr>
                            <w14:xfrm>
                              <a:off x="1186180" y="7186930"/>
                              <a:ext cx="473710" cy="480695"/>
                            </w14:xfrm>
                          </w14:contentPart>
                        </mc:Choice>
                      </mc:AlternateContent>
                    </a:graphicData>
                  </a:graphic>
                </wp:anchor>
              </w:drawing>
            </mc:Choice>
            <mc:Fallback>
              <w:pict>
                <v:shape id="_x0000_s1026" o:spid="_x0000_s1026" o:spt="75" style="position:absolute;left:0pt;margin-left:3.4pt;margin-top:246.25pt;height:37.85pt;width:37.3pt;z-index:251684864;mso-width-relative:page;mso-height-relative:page;" coordsize="21600,21600" o:gfxdata="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">
                  <v:imagedata r:id="rId80" o:title=""/>
                  <o:lock v:ext="edit"/>
                </v:shape>
              </w:pict>
            </mc:Fallback>
          </mc:AlternateContent>
        </w:r>
      </w:ins>
      <w:r>
        <w:rPr>
          <w:rFonts w:ascii="Times New Roman" w:hAnsi="Times New Roman" w:eastAsia="Times New Roman" w:cs="Times New Roman"/>
          <w:kern w:val="0"/>
          <w:sz w:val="24"/>
          <w:szCs w:val="24"/>
        </w:rPr>
        <w:drawing>
          <wp:inline distT="0" distB="0" distL="0" distR="0">
            <wp:extent cx="5274310" cy="3842385"/>
            <wp:effectExtent l="0" t="0" r="254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74310" cy="3842385"/>
                    </a:xfrm>
                    <a:prstGeom prst="rect">
                      <a:avLst/>
                    </a:prstGeom>
                    <a:noFill/>
                    <a:ln>
                      <a:noFill/>
                    </a:ln>
                  </pic:spPr>
                </pic:pic>
              </a:graphicData>
            </a:graphic>
          </wp:inline>
        </w:drawing>
      </w:r>
    </w:p>
    <w:p>
      <w:pPr>
        <w:widowControl/>
        <w:autoSpaceDE/>
        <w:autoSpaceDN/>
        <w:spacing w:before="60" w:after="60" w:line="312" w:lineRule="auto"/>
        <w:ind w:left="0"/>
        <w:rPr>
          <w:ins w:id="19" w:author="wang wang" w:date="2021-02-26T10:50:12Z"/>
          <w:rFonts w:ascii="Consolas" w:hAnsi="Consolas" w:eastAsia="Times New Roman" w:cs="Times New Roman"/>
          <w:color w:val="222222"/>
          <w:kern w:val="0"/>
          <w:sz w:val="18"/>
          <w:szCs w:val="18"/>
          <w:shd w:val="clear" w:color="auto" w:fill="FFFFFF"/>
        </w:rPr>
      </w:pPr>
    </w:p>
    <w:p>
      <w:pPr>
        <w:widowControl/>
        <w:autoSpaceDE/>
        <w:autoSpaceDN/>
        <w:spacing w:before="60" w:after="60" w:line="312" w:lineRule="auto"/>
        <w:ind w:left="0"/>
        <w:rPr>
          <w:ins w:id="20" w:author="wang wang" w:date="2021-02-26T10:50:13Z"/>
          <w:rFonts w:ascii="Consolas" w:hAnsi="Consolas" w:eastAsia="Times New Roman" w:cs="Times New Roman"/>
          <w:color w:val="222222"/>
          <w:kern w:val="0"/>
          <w:sz w:val="18"/>
          <w:szCs w:val="18"/>
          <w:shd w:val="clear" w:color="auto" w:fill="FFFFFF"/>
        </w:rPr>
      </w:pPr>
    </w:p>
    <w:p>
      <w:pPr>
        <w:widowControl/>
        <w:autoSpaceDE/>
        <w:autoSpaceDN/>
        <w:spacing w:before="60" w:after="60" w:line="312" w:lineRule="auto"/>
        <w:ind w:left="0"/>
        <w:rPr>
          <w:ins w:id="21" w:author="wang wang" w:date="2021-02-26T10:50:13Z"/>
          <w:rFonts w:ascii="Consolas" w:hAnsi="Consolas" w:eastAsia="Times New Roman" w:cs="Times New Roman"/>
          <w:color w:val="222222"/>
          <w:kern w:val="0"/>
          <w:sz w:val="18"/>
          <w:szCs w:val="18"/>
          <w:shd w:val="clear" w:color="auto" w:fill="FFFFFF"/>
        </w:rPr>
      </w:pPr>
    </w:p>
    <w:p>
      <w:pPr>
        <w:widowControl/>
        <w:autoSpaceDE/>
        <w:autoSpaceDN/>
        <w:spacing w:before="60" w:after="60" w:line="312" w:lineRule="auto"/>
        <w:ind w:left="0"/>
        <w:rPr>
          <w:ins w:id="22" w:author="wang wang" w:date="2021-02-26T10:50:13Z"/>
          <w:rFonts w:ascii="Consolas" w:hAnsi="Consolas" w:eastAsia="Times New Roman" w:cs="Times New Roman"/>
          <w:color w:val="222222"/>
          <w:kern w:val="0"/>
          <w:sz w:val="18"/>
          <w:szCs w:val="18"/>
          <w:shd w:val="clear" w:color="auto" w:fill="FFFFFF"/>
        </w:rPr>
      </w:pPr>
    </w:p>
    <w:p>
      <w:pPr>
        <w:widowControl/>
        <w:autoSpaceDE/>
        <w:autoSpaceDN/>
        <w:spacing w:before="60" w:after="60" w:line="312" w:lineRule="auto"/>
        <w:ind w:left="0"/>
        <w:rPr>
          <w:rFonts w:ascii="Times New Roman" w:hAnsi="Times New Roman" w:eastAsia="Times New Roman" w:cs="Times New Roman"/>
          <w:kern w:val="0"/>
          <w:sz w:val="24"/>
          <w:szCs w:val="24"/>
        </w:rPr>
      </w:pPr>
      <w:ins w:id="23" w:author="wang wang" w:date="2021-02-26T11:09:55Z">
        <w:r>
          <w:rPr>
            <w:sz w:val="18"/>
          </w:rPr>
          <mc:AlternateContent>
            <mc:Choice Requires="wps">
              <w:drawing>
                <wp:anchor distT="0" distB="0" distL="114300" distR="114300" simplePos="0" relativeHeight="251700224" behindDoc="0" locked="0" layoutInCell="1" allowOverlap="1">
                  <wp:simplePos x="0" y="0"/>
                  <wp:positionH relativeFrom="column">
                    <wp:posOffset>1483995</wp:posOffset>
                  </wp:positionH>
                  <wp:positionV relativeFrom="paragraph">
                    <wp:posOffset>308610</wp:posOffset>
                  </wp:positionV>
                  <wp:extent cx="191135" cy="165100"/>
                  <wp:effectExtent l="9525" t="9525" r="27940" b="28575"/>
                  <wp:wrapNone/>
                  <wp:docPr id="126" name="Ink 126"/>
                  <wp:cNvGraphicFramePr/>
                  <a:graphic xmlns:a="http://schemas.openxmlformats.org/drawingml/2006/main">
                    <a:graphicData uri="http://schemas.microsoft.com/office/word/2010/wordprocessingInk">
                      <mc:AlternateContent xmlns:a14="http://schemas.microsoft.com/office/drawing/2010/main">
                        <mc:Choice Requires="a14">
                          <w14:contentPart bwMode="clr" r:id="rId82">
                            <w14:nvContentPartPr>
                              <w14:cNvPr id="126" name="Ink 126"/>
                              <w14:cNvContentPartPr/>
                            </w14:nvContentPartPr>
                            <w14:xfrm>
                              <a:off x="2626995" y="1223010"/>
                              <a:ext cx="191135" cy="165100"/>
                            </w14:xfrm>
                          </w14:contentPart>
                        </mc:Choice>
                      </mc:AlternateContent>
                    </a:graphicData>
                  </a:graphic>
                </wp:anchor>
              </w:drawing>
            </mc:Choice>
            <mc:Fallback>
              <w:pict>
                <v:shape id="_x0000_s1026" o:spid="_x0000_s1026" o:spt="75" style="position:absolute;left:0pt;margin-left:116.85pt;margin-top:24.3pt;height:13pt;width:15.05pt;z-index:251700224;mso-width-relative:page;mso-height-relative:page;" coordsize="21600,21600" o:gfxdata="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">
                  <v:imagedata r:id="rId83" o:title=""/>
                  <o:lock v:ext="edit"/>
                </v:shape>
              </w:pict>
            </mc:Fallback>
          </mc:AlternateContent>
        </w:r>
      </w:ins>
      <w:ins w:id="25" w:author="wang wang" w:date="2021-02-26T11:09:44Z">
        <w:r>
          <w:rPr>
            <w:sz w:val="18"/>
          </w:rPr>
          <mc:AlternateContent>
            <mc:Choice Requires="wps">
              <w:drawing>
                <wp:anchor distT="0" distB="0" distL="114300" distR="114300" simplePos="0" relativeHeight="251699200" behindDoc="0" locked="0" layoutInCell="1" allowOverlap="1">
                  <wp:simplePos x="0" y="0"/>
                  <wp:positionH relativeFrom="column">
                    <wp:posOffset>1572260</wp:posOffset>
                  </wp:positionH>
                  <wp:positionV relativeFrom="paragraph">
                    <wp:posOffset>292735</wp:posOffset>
                  </wp:positionV>
                  <wp:extent cx="201295" cy="635"/>
                  <wp:effectExtent l="0" t="0" r="0" b="0"/>
                  <wp:wrapNone/>
                  <wp:docPr id="124" name="Ink 124"/>
                  <wp:cNvGraphicFramePr/>
                  <a:graphic xmlns:a="http://schemas.openxmlformats.org/drawingml/2006/main">
                    <a:graphicData uri="http://schemas.microsoft.com/office/word/2010/wordprocessingInk">
                      <mc:AlternateContent xmlns:a14="http://schemas.microsoft.com/office/drawing/2010/main">
                        <mc:Choice Requires="a14">
                          <w14:contentPart bwMode="clr" r:id="rId84">
                            <w14:nvContentPartPr>
                              <w14:cNvPr id="124" name="Ink 124"/>
                              <w14:cNvContentPartPr/>
                            </w14:nvContentPartPr>
                            <w14:xfrm>
                              <a:off x="2715260" y="1207135"/>
                              <a:ext cx="201295" cy="635"/>
                            </w14:xfrm>
                          </w14:contentPart>
                        </mc:Choice>
                      </mc:AlternateContent>
                    </a:graphicData>
                  </a:graphic>
                </wp:anchor>
              </w:drawing>
            </mc:Choice>
            <mc:Fallback>
              <w:pict>
                <v:shape id="_x0000_s1026" o:spid="_x0000_s1026" o:spt="75" style="position:absolute;left:0pt;margin-left:123.8pt;margin-top:23.05pt;height:0.05pt;width:15.85pt;z-index:251699200;mso-width-relative:page;mso-height-relative:page;" coordsize="21600,21600" o:gfxdata="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">
                  <v:imagedata r:id="rId85" o:title=""/>
                  <o:lock v:ext="edit"/>
                </v:shape>
              </w:pict>
            </mc:Fallback>
          </mc:AlternateContent>
        </w:r>
      </w:ins>
      <w:r>
        <w:rPr>
          <w:rFonts w:ascii="Consolas" w:hAnsi="Consolas" w:eastAsia="Times New Roman" w:cs="Times New Roman"/>
          <w:color w:val="222222"/>
          <w:kern w:val="0"/>
          <w:sz w:val="18"/>
          <w:szCs w:val="18"/>
          <w:shd w:val="clear" w:color="auto" w:fill="FFFFFF"/>
        </w:rPr>
        <w:t>Which of the following is/are NOT the purpose of an issues table: </w:t>
      </w:r>
    </w:p>
    <w:p>
      <w:pPr>
        <w:widowControl/>
        <w:autoSpaceDE/>
        <w:autoSpaceDN/>
        <w:spacing w:before="60" w:after="60" w:line="312" w:lineRule="auto"/>
        <w:ind w:left="0"/>
        <w:rPr>
          <w:rFonts w:ascii="Times New Roman" w:hAnsi="Times New Roman" w:eastAsia="Times New Roman" w:cs="Times New Roman"/>
          <w:kern w:val="0"/>
          <w:sz w:val="24"/>
          <w:szCs w:val="24"/>
        </w:rPr>
      </w:pPr>
      <w:ins w:id="27" w:author="wang wang" w:date="2021-02-26T11:09:33Z">
        <w:r>
          <w:rPr>
            <w:sz w:val="24"/>
          </w:rPr>
          <mc:AlternateContent>
            <mc:Choice Requires="wps">
              <w:drawing>
                <wp:anchor distT="0" distB="0" distL="114300" distR="114300" simplePos="0" relativeHeight="251698176" behindDoc="0" locked="0" layoutInCell="1" allowOverlap="1">
                  <wp:simplePos x="0" y="0"/>
                  <wp:positionH relativeFrom="column">
                    <wp:posOffset>1630045</wp:posOffset>
                  </wp:positionH>
                  <wp:positionV relativeFrom="paragraph">
                    <wp:posOffset>22225</wp:posOffset>
                  </wp:positionV>
                  <wp:extent cx="30480" cy="133985"/>
                  <wp:effectExtent l="9525" t="9525" r="10795" b="8890"/>
                  <wp:wrapNone/>
                  <wp:docPr id="121" name="Ink 121"/>
                  <wp:cNvGraphicFramePr/>
                  <a:graphic xmlns:a="http://schemas.openxmlformats.org/drawingml/2006/main">
                    <a:graphicData uri="http://schemas.microsoft.com/office/word/2010/wordprocessingInk">
                      <mc:AlternateContent xmlns:a14="http://schemas.microsoft.com/office/drawing/2010/main">
                        <mc:Choice Requires="a14">
                          <w14:contentPart bwMode="clr" r:id="rId86">
                            <w14:nvContentPartPr>
                              <w14:cNvPr id="121" name="Ink 121"/>
                              <w14:cNvContentPartPr/>
                            </w14:nvContentPartPr>
                            <w14:xfrm>
                              <a:off x="2773045" y="1370965"/>
                              <a:ext cx="30480" cy="133985"/>
                            </w14:xfrm>
                          </w14:contentPart>
                        </mc:Choice>
                      </mc:AlternateContent>
                    </a:graphicData>
                  </a:graphic>
                </wp:anchor>
              </w:drawing>
            </mc:Choice>
            <mc:Fallback>
              <w:pict>
                <v:shape id="_x0000_s1026" o:spid="_x0000_s1026" o:spt="75" style="position:absolute;left:0pt;margin-left:128.35pt;margin-top:1.75pt;height:10.55pt;width:2.4pt;z-index:251698176;mso-width-relative:page;mso-height-relative:page;" coordsize="21600,21600" o:gfxdata="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">
                  <v:imagedata r:id="rId87" o:title=""/>
                  <o:lock v:ext="edit"/>
                </v:shape>
              </w:pict>
            </mc:Fallback>
          </mc:AlternateContent>
        </w:r>
      </w:ins>
      <w:ins w:id="29" w:author="wang wang" w:date="2021-02-26T11:09:31Z">
        <w:r>
          <w:rPr>
            <w:sz w:val="24"/>
          </w:rPr>
          <mc:AlternateContent>
            <mc:Choice Requires="wps">
              <w:drawing>
                <wp:anchor distT="0" distB="0" distL="114300" distR="114300" simplePos="0" relativeHeight="251697152" behindDoc="0" locked="0" layoutInCell="1" allowOverlap="1">
                  <wp:simplePos x="0" y="0"/>
                  <wp:positionH relativeFrom="column">
                    <wp:posOffset>1624965</wp:posOffset>
                  </wp:positionH>
                  <wp:positionV relativeFrom="paragraph">
                    <wp:posOffset>52705</wp:posOffset>
                  </wp:positionV>
                  <wp:extent cx="66675" cy="41275"/>
                  <wp:effectExtent l="9525" t="9525" r="25400" b="25400"/>
                  <wp:wrapNone/>
                  <wp:docPr id="120" name="Ink 120"/>
                  <wp:cNvGraphicFramePr/>
                  <a:graphic xmlns:a="http://schemas.openxmlformats.org/drawingml/2006/main">
                    <a:graphicData uri="http://schemas.microsoft.com/office/word/2010/wordprocessingInk">
                      <mc:AlternateContent xmlns:a14="http://schemas.microsoft.com/office/drawing/2010/main">
                        <mc:Choice Requires="a14">
                          <w14:contentPart bwMode="clr" r:id="rId88">
                            <w14:nvContentPartPr>
                              <w14:cNvPr id="120" name="Ink 120"/>
                              <w14:cNvContentPartPr/>
                            </w14:nvContentPartPr>
                            <w14:xfrm>
                              <a:off x="2767965" y="1401445"/>
                              <a:ext cx="66675" cy="41275"/>
                            </w14:xfrm>
                          </w14:contentPart>
                        </mc:Choice>
                      </mc:AlternateContent>
                    </a:graphicData>
                  </a:graphic>
                </wp:anchor>
              </w:drawing>
            </mc:Choice>
            <mc:Fallback>
              <w:pict>
                <v:shape id="_x0000_s1026" o:spid="_x0000_s1026" o:spt="75" style="position:absolute;left:0pt;margin-left:127.95pt;margin-top:4.15pt;height:3.25pt;width:5.25pt;z-index:251697152;mso-width-relative:page;mso-height-relative:page;" coordsize="21600,21600" o:gfxdata="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">
                  <v:imagedata r:id="rId89" o:title=""/>
                  <o:lock v:ext="edit"/>
                </v:shape>
              </w:pict>
            </mc:Fallback>
          </mc:AlternateContent>
        </w:r>
      </w:ins>
      <w:ins w:id="31" w:author="wang wang" w:date="2021-02-26T11:09:30Z">
        <w:r>
          <w:rPr>
            <w:sz w:val="24"/>
          </w:rPr>
          <mc:AlternateContent>
            <mc:Choice Requires="wps">
              <w:drawing>
                <wp:anchor distT="0" distB="0" distL="114300" distR="114300" simplePos="0" relativeHeight="251696128" behindDoc="0" locked="0" layoutInCell="1" allowOverlap="1">
                  <wp:simplePos x="0" y="0"/>
                  <wp:positionH relativeFrom="column">
                    <wp:posOffset>1572895</wp:posOffset>
                  </wp:positionH>
                  <wp:positionV relativeFrom="paragraph">
                    <wp:posOffset>255270</wp:posOffset>
                  </wp:positionV>
                  <wp:extent cx="113665" cy="227330"/>
                  <wp:effectExtent l="9525" t="9525" r="29210" b="17145"/>
                  <wp:wrapNone/>
                  <wp:docPr id="119" name="Ink 119"/>
                  <wp:cNvGraphicFramePr/>
                  <a:graphic xmlns:a="http://schemas.openxmlformats.org/drawingml/2006/main">
                    <a:graphicData uri="http://schemas.microsoft.com/office/word/2010/wordprocessingInk">
                      <mc:AlternateContent xmlns:a14="http://schemas.microsoft.com/office/drawing/2010/main">
                        <mc:Choice Requires="a14">
                          <w14:contentPart bwMode="clr" r:id="rId90">
                            <w14:nvContentPartPr>
                              <w14:cNvPr id="119" name="Ink 119"/>
                              <w14:cNvContentPartPr/>
                            </w14:nvContentPartPr>
                            <w14:xfrm>
                              <a:off x="2715895" y="1604010"/>
                              <a:ext cx="113665" cy="227330"/>
                            </w14:xfrm>
                          </w14:contentPart>
                        </mc:Choice>
                      </mc:AlternateContent>
                    </a:graphicData>
                  </a:graphic>
                </wp:anchor>
              </w:drawing>
            </mc:Choice>
            <mc:Fallback>
              <w:pict>
                <v:shape id="_x0000_s1026" o:spid="_x0000_s1026" o:spt="75" style="position:absolute;left:0pt;margin-left:123.85pt;margin-top:20.1pt;height:17.9pt;width:8.95pt;z-index:251696128;mso-width-relative:page;mso-height-relative:page;" coordsize="21600,21600" o:gfxdata="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">
                  <v:imagedata r:id="rId91" o:title=""/>
                  <o:lock v:ext="edit"/>
                </v:shape>
              </w:pict>
            </mc:Fallback>
          </mc:AlternateContent>
        </w:r>
      </w:ins>
      <w:ins w:id="33" w:author="wang wang" w:date="2021-02-26T10:57:24Z">
        <w:r>
          <w:rPr>
            <w:sz w:val="24"/>
          </w:rPr>
          <mc:AlternateContent>
            <mc:Choice Requires="wps">
              <w:drawing>
                <wp:anchor distT="0" distB="0" distL="114300" distR="114300" simplePos="0" relativeHeight="251695104" behindDoc="0" locked="0" layoutInCell="1" allowOverlap="1">
                  <wp:simplePos x="0" y="0"/>
                  <wp:positionH relativeFrom="column">
                    <wp:posOffset>1433830</wp:posOffset>
                  </wp:positionH>
                  <wp:positionV relativeFrom="paragraph">
                    <wp:posOffset>1160780</wp:posOffset>
                  </wp:positionV>
                  <wp:extent cx="107950" cy="70485"/>
                  <wp:effectExtent l="9525" t="9525" r="9525" b="21590"/>
                  <wp:wrapNone/>
                  <wp:docPr id="118" name="Ink 118"/>
                  <wp:cNvGraphicFramePr/>
                  <a:graphic xmlns:a="http://schemas.openxmlformats.org/drawingml/2006/main">
                    <a:graphicData uri="http://schemas.microsoft.com/office/word/2010/wordprocessingInk">
                      <mc:AlternateContent xmlns:a14="http://schemas.microsoft.com/office/drawing/2010/main">
                        <mc:Choice Requires="a14">
                          <w14:contentPart bwMode="clr" r:id="rId92">
                            <w14:nvContentPartPr>
                              <w14:cNvPr id="118" name="Ink 118"/>
                              <w14:cNvContentPartPr/>
                            </w14:nvContentPartPr>
                            <w14:xfrm>
                              <a:off x="2576830" y="2509520"/>
                              <a:ext cx="107950" cy="70485"/>
                            </w14:xfrm>
                          </w14:contentPart>
                        </mc:Choice>
                      </mc:AlternateContent>
                    </a:graphicData>
                  </a:graphic>
                </wp:anchor>
              </w:drawing>
            </mc:Choice>
            <mc:Fallback>
              <w:pict>
                <v:shape id="_x0000_s1026" o:spid="_x0000_s1026" o:spt="75" style="position:absolute;left:0pt;margin-left:112.9pt;margin-top:91.4pt;height:5.55pt;width:8.5pt;z-index:251695104;mso-width-relative:page;mso-height-relative:page;" coordsize="21600,21600" o:gfxdata="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">
                  <v:imagedata r:id="rId93" o:title=""/>
                  <o:lock v:ext="edit"/>
                </v:shape>
              </w:pict>
            </mc:Fallback>
          </mc:AlternateContent>
        </w:r>
      </w:ins>
      <w:ins w:id="35" w:author="wang wang" w:date="2021-02-26T10:57:22Z">
        <w:r>
          <w:rPr>
            <w:sz w:val="24"/>
          </w:rPr>
          <mc:AlternateContent>
            <mc:Choice Requires="wps">
              <w:drawing>
                <wp:anchor distT="0" distB="0" distL="114300" distR="114300" simplePos="0" relativeHeight="251694080" behindDoc="0" locked="0" layoutInCell="1" allowOverlap="1">
                  <wp:simplePos x="0" y="0"/>
                  <wp:positionH relativeFrom="column">
                    <wp:posOffset>1491615</wp:posOffset>
                  </wp:positionH>
                  <wp:positionV relativeFrom="paragraph">
                    <wp:posOffset>1160780</wp:posOffset>
                  </wp:positionV>
                  <wp:extent cx="63500" cy="50800"/>
                  <wp:effectExtent l="9525" t="9525" r="28575" b="15875"/>
                  <wp:wrapNone/>
                  <wp:docPr id="71" name="Ink 71"/>
                  <wp:cNvGraphicFramePr/>
                  <a:graphic xmlns:a="http://schemas.openxmlformats.org/drawingml/2006/main">
                    <a:graphicData uri="http://schemas.microsoft.com/office/word/2010/wordprocessingInk">
                      <mc:AlternateContent xmlns:a14="http://schemas.microsoft.com/office/drawing/2010/main">
                        <mc:Choice Requires="a14">
                          <w14:contentPart bwMode="clr" r:id="rId94">
                            <w14:nvContentPartPr>
                              <w14:cNvPr id="71" name="Ink 71"/>
                              <w14:cNvContentPartPr/>
                            </w14:nvContentPartPr>
                            <w14:xfrm>
                              <a:off x="2634615" y="2509520"/>
                              <a:ext cx="63500" cy="50800"/>
                            </w14:xfrm>
                          </w14:contentPart>
                        </mc:Choice>
                      </mc:AlternateContent>
                    </a:graphicData>
                  </a:graphic>
                </wp:anchor>
              </w:drawing>
            </mc:Choice>
            <mc:Fallback>
              <w:pict>
                <v:shape id="_x0000_s1026" o:spid="_x0000_s1026" o:spt="75" style="position:absolute;left:0pt;margin-left:117.45pt;margin-top:91.4pt;height:4pt;width:5pt;z-index:251694080;mso-width-relative:page;mso-height-relative:page;" coordsize="21600,21600" o:gfxdata="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">
                  <v:imagedata r:id="rId95" o:title=""/>
                  <o:lock v:ext="edit"/>
                </v:shape>
              </w:pict>
            </mc:Fallback>
          </mc:AlternateContent>
        </w:r>
      </w:ins>
      <w:ins w:id="37" w:author="wang wang" w:date="2021-02-26T10:57:13Z">
        <w:r>
          <w:rPr>
            <w:sz w:val="24"/>
          </w:rPr>
          <mc:AlternateContent>
            <mc:Choice Requires="wps">
              <w:drawing>
                <wp:anchor distT="0" distB="0" distL="114300" distR="114300" simplePos="0" relativeHeight="251693056" behindDoc="0" locked="0" layoutInCell="1" allowOverlap="1">
                  <wp:simplePos x="0" y="0"/>
                  <wp:positionH relativeFrom="column">
                    <wp:posOffset>1035685</wp:posOffset>
                  </wp:positionH>
                  <wp:positionV relativeFrom="paragraph">
                    <wp:posOffset>1000125</wp:posOffset>
                  </wp:positionV>
                  <wp:extent cx="211455" cy="635"/>
                  <wp:effectExtent l="0" t="0" r="0" b="0"/>
                  <wp:wrapNone/>
                  <wp:docPr id="70" name="Ink 70"/>
                  <wp:cNvGraphicFramePr/>
                  <a:graphic xmlns:a="http://schemas.openxmlformats.org/drawingml/2006/main">
                    <a:graphicData uri="http://schemas.microsoft.com/office/word/2010/wordprocessingInk">
                      <mc:AlternateContent xmlns:a14="http://schemas.microsoft.com/office/drawing/2010/main">
                        <mc:Choice Requires="a14">
                          <w14:contentPart bwMode="clr" r:id="rId96">
                            <w14:nvContentPartPr>
                              <w14:cNvPr id="70" name="Ink 70"/>
                              <w14:cNvContentPartPr/>
                            </w14:nvContentPartPr>
                            <w14:xfrm>
                              <a:off x="2178685" y="2348865"/>
                              <a:ext cx="211455" cy="635"/>
                            </w14:xfrm>
                          </w14:contentPart>
                        </mc:Choice>
                      </mc:AlternateContent>
                    </a:graphicData>
                  </a:graphic>
                </wp:anchor>
              </w:drawing>
            </mc:Choice>
            <mc:Fallback>
              <w:pict>
                <v:shape id="_x0000_s1026" o:spid="_x0000_s1026" o:spt="75" style="position:absolute;left:0pt;margin-left:81.55pt;margin-top:78.75pt;height:0.05pt;width:16.65pt;z-index:251693056;mso-width-relative:page;mso-height-relative:page;" coordsize="21600,21600" o:gfxdata="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">
                  <v:imagedata r:id="rId97" o:title=""/>
                  <o:lock v:ext="edit"/>
                </v:shape>
              </w:pict>
            </mc:Fallback>
          </mc:AlternateContent>
        </w:r>
      </w:ins>
      <w:ins w:id="39" w:author="wang wang" w:date="2021-02-26T10:57:11Z">
        <w:r>
          <w:rPr>
            <w:sz w:val="24"/>
          </w:rPr>
          <mc:AlternateContent>
            <mc:Choice Requires="wps">
              <w:drawing>
                <wp:anchor distT="0" distB="0" distL="114300" distR="114300" simplePos="0" relativeHeight="251692032" behindDoc="0" locked="0" layoutInCell="1" allowOverlap="1">
                  <wp:simplePos x="0" y="0"/>
                  <wp:positionH relativeFrom="column">
                    <wp:posOffset>2863850</wp:posOffset>
                  </wp:positionH>
                  <wp:positionV relativeFrom="paragraph">
                    <wp:posOffset>775970</wp:posOffset>
                  </wp:positionV>
                  <wp:extent cx="160020" cy="217805"/>
                  <wp:effectExtent l="9525" t="9525" r="33655" b="26670"/>
                  <wp:wrapNone/>
                  <wp:docPr id="69" name="Ink 69"/>
                  <wp:cNvGraphicFramePr/>
                  <a:graphic xmlns:a="http://schemas.openxmlformats.org/drawingml/2006/main">
                    <a:graphicData uri="http://schemas.microsoft.com/office/word/2010/wordprocessingInk">
                      <mc:AlternateContent xmlns:a14="http://schemas.microsoft.com/office/drawing/2010/main">
                        <mc:Choice Requires="a14">
                          <w14:contentPart bwMode="clr" r:id="rId98">
                            <w14:nvContentPartPr>
                              <w14:cNvPr id="69" name="Ink 69"/>
                              <w14:cNvContentPartPr/>
                            </w14:nvContentPartPr>
                            <w14:xfrm>
                              <a:off x="4006850" y="2124710"/>
                              <a:ext cx="160020" cy="217805"/>
                            </w14:xfrm>
                          </w14:contentPart>
                        </mc:Choice>
                      </mc:AlternateContent>
                    </a:graphicData>
                  </a:graphic>
                </wp:anchor>
              </w:drawing>
            </mc:Choice>
            <mc:Fallback>
              <w:pict>
                <v:shape id="_x0000_s1026" o:spid="_x0000_s1026" o:spt="75" style="position:absolute;left:0pt;margin-left:225.5pt;margin-top:61.1pt;height:17.15pt;width:12.6pt;z-index:251692032;mso-width-relative:page;mso-height-relative:page;" coordsize="21600,21600" o:gfxdata="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">
                  <v:imagedata r:id="rId99" o:title=""/>
                  <o:lock v:ext="edit"/>
                </v:shape>
              </w:pict>
            </mc:Fallback>
          </mc:AlternateContent>
        </w:r>
      </w:ins>
      <w:ins w:id="41" w:author="wang wang" w:date="2021-02-26T10:55:23Z">
        <w:r>
          <w:rPr>
            <w:sz w:val="24"/>
          </w:rPr>
          <mc:AlternateContent>
            <mc:Choice Requires="wps">
              <w:drawing>
                <wp:anchor distT="0" distB="0" distL="114300" distR="114300" simplePos="0" relativeHeight="251691008" behindDoc="0" locked="0" layoutInCell="1" allowOverlap="1">
                  <wp:simplePos x="0" y="0"/>
                  <wp:positionH relativeFrom="column">
                    <wp:posOffset>2376170</wp:posOffset>
                  </wp:positionH>
                  <wp:positionV relativeFrom="paragraph">
                    <wp:posOffset>564515</wp:posOffset>
                  </wp:positionV>
                  <wp:extent cx="89535" cy="140335"/>
                  <wp:effectExtent l="9525" t="9525" r="27940" b="27940"/>
                  <wp:wrapNone/>
                  <wp:docPr id="68" name="Ink 68"/>
                  <wp:cNvGraphicFramePr/>
                  <a:graphic xmlns:a="http://schemas.openxmlformats.org/drawingml/2006/main">
                    <a:graphicData uri="http://schemas.microsoft.com/office/word/2010/wordprocessingInk">
                      <mc:AlternateContent xmlns:a14="http://schemas.microsoft.com/office/drawing/2010/main">
                        <mc:Choice Requires="a14">
                          <w14:contentPart bwMode="clr" r:id="rId100">
                            <w14:nvContentPartPr>
                              <w14:cNvPr id="68" name="Ink 68"/>
                              <w14:cNvContentPartPr/>
                            </w14:nvContentPartPr>
                            <w14:xfrm>
                              <a:off x="3519170" y="1913255"/>
                              <a:ext cx="89535" cy="140335"/>
                            </w14:xfrm>
                          </w14:contentPart>
                        </mc:Choice>
                      </mc:AlternateContent>
                    </a:graphicData>
                  </a:graphic>
                </wp:anchor>
              </w:drawing>
            </mc:Choice>
            <mc:Fallback>
              <w:pict>
                <v:shape id="_x0000_s1026" o:spid="_x0000_s1026" o:spt="75" style="position:absolute;left:0pt;margin-left:187.1pt;margin-top:44.45pt;height:11.05pt;width:7.05pt;z-index:251691008;mso-width-relative:page;mso-height-relative:page;" coordsize="21600,21600" o:gfxdata="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">
                  <v:imagedata r:id="rId101" o:title=""/>
                  <o:lock v:ext="edit"/>
                </v:shape>
              </w:pict>
            </mc:Fallback>
          </mc:AlternateContent>
        </w:r>
      </w:ins>
      <w:r>
        <w:rPr>
          <w:rFonts w:ascii="Times New Roman" w:hAnsi="Times New Roman" w:eastAsia="Times New Roman" w:cs="Times New Roman"/>
          <w:kern w:val="0"/>
          <w:sz w:val="24"/>
          <w:szCs w:val="24"/>
        </w:rPr>
        <w:drawing>
          <wp:inline distT="0" distB="0" distL="0" distR="0">
            <wp:extent cx="3335020" cy="137731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3335020" cy="1377315"/>
                    </a:xfrm>
                    <a:prstGeom prst="rect">
                      <a:avLst/>
                    </a:prstGeom>
                    <a:noFill/>
                    <a:ln>
                      <a:noFill/>
                    </a:ln>
                  </pic:spPr>
                </pic:pic>
              </a:graphicData>
            </a:graphic>
          </wp:inline>
        </w:drawing>
      </w:r>
    </w:p>
    <w:p>
      <w:pPr>
        <w:widowControl/>
        <w:numPr>
          <w:ilvl w:val="0"/>
          <w:numId w:val="5"/>
        </w:numPr>
        <w:autoSpaceDE/>
        <w:autoSpaceDN/>
        <w:spacing w:before="60" w:after="60" w:line="312" w:lineRule="auto"/>
        <w:textAlignment w:val="baseline"/>
        <w:rPr>
          <w:rFonts w:ascii="Helvetica" w:hAnsi="Helvetica" w:eastAsia="Times New Roman" w:cs="Helvetica"/>
          <w:color w:val="333333"/>
          <w:kern w:val="0"/>
          <w:sz w:val="22"/>
        </w:rPr>
      </w:pPr>
      <w:r>
        <w:rPr>
          <w:rFonts w:hint="eastAsia" w:ascii="SimSun" w:hAnsi="SimSun" w:eastAsia="SimSun" w:cs="SimSun"/>
          <w:color w:val="333333"/>
          <w:kern w:val="0"/>
          <w:sz w:val="22"/>
        </w:rPr>
        <w:t>题</w:t>
      </w:r>
      <w:r>
        <w:rPr>
          <w:rFonts w:ascii="SimSun" w:hAnsi="SimSun" w:eastAsia="SimSun" w:cs="SimSun"/>
          <w:color w:val="333333"/>
          <w:kern w:val="0"/>
          <w:sz w:val="22"/>
        </w:rPr>
        <w:t>目</w:t>
      </w:r>
    </w:p>
    <w:p>
      <w:pPr>
        <w:pStyle w:val="2"/>
        <w:rPr>
          <w:ins w:id="43" w:author="wang wang" w:date="2021-02-26T11:11:48Z"/>
          <w:b w:val="0"/>
          <w:bCs w:val="0"/>
        </w:rPr>
      </w:pPr>
      <w:r>
        <w:rPr>
          <w:rFonts w:ascii="Helvetica" w:hAnsi="Helvetica" w:eastAsia="Times New Roman" w:cs="Helvetica"/>
          <w:b w:val="0"/>
          <w:bCs w:val="0"/>
          <w:color w:val="333333"/>
          <w:kern w:val="0"/>
          <w:sz w:val="22"/>
        </w:rPr>
        <w:t xml:space="preserve">One of </w:t>
      </w:r>
      <w:r>
        <w:rPr>
          <w:rFonts w:ascii="Helvetica" w:hAnsi="Helvetica" w:cs="Helvetica"/>
          <w:b w:val="0"/>
          <w:bCs w:val="0"/>
          <w:color w:val="333333"/>
          <w:kern w:val="0"/>
          <w:sz w:val="22"/>
        </w:rPr>
        <w:t>im</w:t>
      </w:r>
      <w:r>
        <w:rPr>
          <w:rFonts w:ascii="Helvetica" w:hAnsi="Helvetica" w:eastAsia="Times New Roman" w:cs="Helvetica"/>
          <w:b w:val="0"/>
          <w:bCs w:val="0"/>
          <w:color w:val="333333"/>
          <w:kern w:val="0"/>
          <w:sz w:val="22"/>
        </w:rPr>
        <w:t>portant considerations when designing an interface is to provide ways for users to easily escape from places they unexpectedly find themselves, by having clearly marked emergency exits. This is an example of which heuristic principle?</w:t>
      </w:r>
    </w:p>
    <w:p>
      <w:pPr>
        <w:pStyle w:val="4"/>
        <w:bidi w:val="0"/>
        <w:rPr>
          <w:ins w:id="44" w:author="wang wang" w:date="2021-02-26T11:11:49Z"/>
          <w:rFonts w:hint="default"/>
          <w:b/>
          <w:bCs/>
          <w:color w:val="000000" w:themeColor="text1"/>
          <w:sz w:val="24"/>
          <w:szCs w:val="28"/>
          <w:u w:val="single"/>
          <w:lang w:val="en-US"/>
          <w14:textFill>
            <w14:solidFill>
              <w14:schemeClr w14:val="tx1"/>
            </w14:solidFill>
          </w14:textFill>
        </w:rPr>
      </w:pPr>
      <w:ins w:id="45" w:author="wang wang" w:date="2021-02-26T11:11:49Z">
        <w:r>
          <w:rPr>
            <w:rFonts w:hint="default"/>
            <w:b/>
            <w:bCs/>
            <w:color w:val="000000" w:themeColor="text1"/>
            <w:sz w:val="24"/>
            <w:szCs w:val="28"/>
            <w:u w:val="single"/>
            <w:lang w:val="en-US"/>
            <w14:textFill>
              <w14:solidFill>
                <w14:schemeClr w14:val="tx1"/>
              </w14:solidFill>
            </w14:textFill>
          </w:rPr>
          <w:t xml:space="preserve">Design Principles </w:t>
        </w:r>
      </w:ins>
    </w:p>
    <w:p>
      <w:pPr>
        <w:pStyle w:val="4"/>
        <w:bidi w:val="0"/>
        <w:rPr>
          <w:ins w:id="46" w:author="wang wang" w:date="2021-02-26T11:11:49Z"/>
          <w:rFonts w:hint="default"/>
          <w:color w:val="000000" w:themeColor="text1"/>
          <w:u w:val="single"/>
          <w14:textFill>
            <w14:solidFill>
              <w14:schemeClr w14:val="tx1"/>
            </w14:solidFill>
          </w14:textFill>
        </w:rPr>
      </w:pPr>
      <w:ins w:id="47" w:author="wang wang" w:date="2021-02-26T11:11:49Z">
        <w:r>
          <w:rPr>
            <w:rFonts w:hint="default"/>
            <w:color w:val="000000" w:themeColor="text1"/>
            <w:u w:val="single"/>
            <w:lang w:eastAsia="zh-CN"/>
            <w14:textFill>
              <w14:solidFill>
                <w14:schemeClr w14:val="tx1"/>
              </w14:solidFill>
            </w14:textFill>
          </w:rPr>
          <w:t>•</w:t>
        </w:r>
      </w:ins>
      <w:ins w:id="48" w:author="wang wang" w:date="2021-02-26T11:11:49Z">
        <w:r>
          <w:rPr>
            <w:rFonts w:hint="default"/>
            <w:color w:val="000000" w:themeColor="text1"/>
            <w:u w:val="single"/>
            <w:lang w:val="en-US"/>
            <w14:textFill>
              <w14:solidFill>
                <w14:schemeClr w14:val="tx1"/>
              </w14:solidFill>
            </w14:textFill>
          </w:rPr>
          <w:t xml:space="preserve"> Visibility </w:t>
        </w:r>
      </w:ins>
    </w:p>
    <w:p>
      <w:pPr>
        <w:pStyle w:val="4"/>
        <w:bidi w:val="0"/>
        <w:rPr>
          <w:ins w:id="49" w:author="wang wang" w:date="2021-02-26T11:11:49Z"/>
          <w:rFonts w:hint="default"/>
          <w:color w:val="000000" w:themeColor="text1"/>
          <w:u w:val="single"/>
          <w:lang w:val="en-US"/>
          <w14:textFill>
            <w14:solidFill>
              <w14:schemeClr w14:val="tx1"/>
            </w14:solidFill>
          </w14:textFill>
        </w:rPr>
      </w:pPr>
      <w:ins w:id="50" w:author="wang wang" w:date="2021-02-26T11:11:49Z">
        <w:r>
          <w:rPr>
            <w:rFonts w:hint="default"/>
            <w:color w:val="000000" w:themeColor="text1"/>
            <w:u w:val="single"/>
            <w:lang w:val="en-US"/>
            <w14:textFill>
              <w14:solidFill>
                <w14:schemeClr w14:val="tx1"/>
              </w14:solidFill>
            </w14:textFill>
          </w:rPr>
          <w:t>• Feedback</w:t>
        </w:r>
      </w:ins>
    </w:p>
    <w:p>
      <w:pPr>
        <w:pStyle w:val="4"/>
        <w:bidi w:val="0"/>
        <w:rPr>
          <w:ins w:id="51" w:author="wang wang" w:date="2021-02-26T11:11:49Z"/>
          <w:rFonts w:hint="default"/>
          <w:color w:val="000000" w:themeColor="text1"/>
          <w:u w:val="single"/>
          <w:lang w:val="en-US"/>
          <w14:textFill>
            <w14:solidFill>
              <w14:schemeClr w14:val="tx1"/>
            </w14:solidFill>
          </w14:textFill>
        </w:rPr>
      </w:pPr>
      <w:ins w:id="52" w:author="wang wang" w:date="2021-02-26T11:11:49Z">
        <w:r>
          <w:rPr>
            <w:rFonts w:hint="default"/>
            <w:color w:val="000000" w:themeColor="text1"/>
            <w:u w:val="single"/>
            <w:lang w:val="en-US"/>
            <w14:textFill>
              <w14:solidFill>
                <w14:schemeClr w14:val="tx1"/>
              </w14:solidFill>
            </w14:textFill>
          </w:rPr>
          <w:t xml:space="preserve"> • Constraints </w:t>
        </w:r>
      </w:ins>
    </w:p>
    <w:p>
      <w:pPr>
        <w:pStyle w:val="4"/>
        <w:bidi w:val="0"/>
        <w:rPr>
          <w:ins w:id="53" w:author="wang wang" w:date="2021-02-26T11:11:49Z"/>
          <w:rFonts w:hint="default"/>
          <w:color w:val="000000" w:themeColor="text1"/>
          <w:u w:val="single"/>
          <w:lang w:val="en-US"/>
          <w14:textFill>
            <w14:solidFill>
              <w14:schemeClr w14:val="tx1"/>
            </w14:solidFill>
          </w14:textFill>
        </w:rPr>
      </w:pPr>
      <w:ins w:id="54" w:author="wang wang" w:date="2021-02-26T11:11:49Z">
        <w:r>
          <w:rPr>
            <w:rFonts w:hint="default"/>
            <w:color w:val="000000" w:themeColor="text1"/>
            <w:u w:val="single"/>
            <w:lang w:val="en-US"/>
            <w14:textFill>
              <w14:solidFill>
                <w14:schemeClr w14:val="tx1"/>
              </w14:solidFill>
            </w14:textFill>
          </w:rPr>
          <w:t xml:space="preserve">• Mapping </w:t>
        </w:r>
      </w:ins>
    </w:p>
    <w:p>
      <w:pPr>
        <w:pStyle w:val="4"/>
        <w:bidi w:val="0"/>
        <w:rPr>
          <w:ins w:id="55" w:author="wang wang" w:date="2021-02-26T11:11:49Z"/>
          <w:rFonts w:hint="default"/>
          <w:color w:val="000000" w:themeColor="text1"/>
          <w:u w:val="single"/>
          <w:lang w:val="en-US"/>
          <w14:textFill>
            <w14:solidFill>
              <w14:schemeClr w14:val="tx1"/>
            </w14:solidFill>
          </w14:textFill>
        </w:rPr>
      </w:pPr>
      <w:ins w:id="56" w:author="wang wang" w:date="2021-02-26T11:11:49Z">
        <w:r>
          <w:rPr>
            <w:rFonts w:hint="default"/>
            <w:color w:val="000000" w:themeColor="text1"/>
            <w:u w:val="single"/>
            <w:lang w:val="en-US"/>
            <w14:textFill>
              <w14:solidFill>
                <w14:schemeClr w14:val="tx1"/>
              </w14:solidFill>
            </w14:textFill>
          </w:rPr>
          <w:t xml:space="preserve">• Affordance </w:t>
        </w:r>
      </w:ins>
    </w:p>
    <w:p>
      <w:pPr>
        <w:pStyle w:val="4"/>
        <w:bidi w:val="0"/>
        <w:rPr>
          <w:ins w:id="57" w:author="wang wang" w:date="2021-02-26T11:11:49Z"/>
          <w:rFonts w:hint="default"/>
          <w:b/>
          <w:bCs/>
          <w:color w:val="000000" w:themeColor="text1"/>
          <w:u w:val="single"/>
          <w:lang w:val="en-US"/>
          <w14:textFill>
            <w14:solidFill>
              <w14:schemeClr w14:val="tx1"/>
            </w14:solidFill>
          </w14:textFill>
        </w:rPr>
      </w:pPr>
      <w:ins w:id="58" w:author="wang wang" w:date="2021-02-26T11:11:49Z">
        <w:r>
          <w:rPr>
            <w:rFonts w:hint="default"/>
            <w:b/>
            <w:bCs/>
            <w:color w:val="000000" w:themeColor="text1"/>
            <w:u w:val="single"/>
            <w:lang w:val="en-US"/>
            <w14:textFill>
              <w14:solidFill>
                <w14:schemeClr w14:val="tx1"/>
              </w14:solidFill>
            </w14:textFill>
          </w:rPr>
          <w:t xml:space="preserve">Heuristics </w:t>
        </w:r>
      </w:ins>
    </w:p>
    <w:p>
      <w:pPr>
        <w:pStyle w:val="4"/>
        <w:bidi w:val="0"/>
        <w:rPr>
          <w:ins w:id="59" w:author="wang wang" w:date="2021-02-26T11:11:49Z"/>
          <w:rFonts w:hint="default"/>
          <w:color w:val="000000" w:themeColor="text1"/>
          <w:u w:val="single"/>
          <w14:textFill>
            <w14:solidFill>
              <w14:schemeClr w14:val="tx1"/>
            </w14:solidFill>
          </w14:textFill>
        </w:rPr>
      </w:pPr>
      <w:ins w:id="60" w:author="wang wang" w:date="2021-02-26T11:11:49Z">
        <w:r>
          <w:rPr>
            <w:rFonts w:hint="default"/>
            <w:color w:val="000000" w:themeColor="text1"/>
            <w:u w:val="single"/>
            <w:lang w:eastAsia="zh-CN"/>
            <w14:textFill>
              <w14:solidFill>
                <w14:schemeClr w14:val="tx1"/>
              </w14:solidFill>
            </w14:textFill>
          </w:rPr>
          <w:t>•</w:t>
        </w:r>
      </w:ins>
      <w:ins w:id="61" w:author="wang wang" w:date="2021-02-26T11:11:49Z">
        <w:r>
          <w:rPr>
            <w:rFonts w:hint="default"/>
            <w:color w:val="000000" w:themeColor="text1"/>
            <w:u w:val="single"/>
            <w:lang w:val="en-US"/>
            <w14:textFill>
              <w14:solidFill>
                <w14:schemeClr w14:val="tx1"/>
              </w14:solidFill>
            </w14:textFill>
          </w:rPr>
          <w:t xml:space="preserve"> Visibility of system status </w:t>
        </w:r>
      </w:ins>
    </w:p>
    <w:p>
      <w:pPr>
        <w:pStyle w:val="4"/>
        <w:bidi w:val="0"/>
        <w:rPr>
          <w:ins w:id="62" w:author="wang wang" w:date="2021-02-26T11:11:49Z"/>
          <w:rFonts w:hint="default"/>
          <w:color w:val="000000" w:themeColor="text1"/>
          <w:u w:val="single"/>
          <w:lang w:val="en-US"/>
          <w14:textFill>
            <w14:solidFill>
              <w14:schemeClr w14:val="tx1"/>
            </w14:solidFill>
          </w14:textFill>
        </w:rPr>
      </w:pPr>
      <w:ins w:id="63" w:author="wang wang" w:date="2021-02-26T11:11:49Z">
        <w:r>
          <w:rPr>
            <w:rFonts w:hint="default"/>
            <w:color w:val="000000" w:themeColor="text1"/>
            <w:u w:val="single"/>
            <w:lang w:val="en-US"/>
            <w14:textFill>
              <w14:solidFill>
                <w14:schemeClr w14:val="tx1"/>
              </w14:solidFill>
            </w14:textFill>
          </w:rPr>
          <w:t xml:space="preserve">• Match between system and real world </w:t>
        </w:r>
      </w:ins>
    </w:p>
    <w:p>
      <w:pPr>
        <w:pStyle w:val="4"/>
        <w:bidi w:val="0"/>
        <w:rPr>
          <w:ins w:id="64" w:author="wang wang" w:date="2021-02-26T11:11:49Z"/>
          <w:rFonts w:hint="default"/>
          <w:color w:val="000000" w:themeColor="text1"/>
          <w:u w:val="single"/>
          <w:lang w:val="en-US"/>
          <w14:textFill>
            <w14:solidFill>
              <w14:schemeClr w14:val="tx1"/>
            </w14:solidFill>
          </w14:textFill>
        </w:rPr>
      </w:pPr>
      <w:ins w:id="65" w:author="wang wang" w:date="2021-02-26T11:11:49Z">
        <w:r>
          <w:rPr>
            <w:rFonts w:hint="default"/>
            <w:color w:val="000000" w:themeColor="text1"/>
            <w:u w:val="single"/>
            <w:lang w:val="en-US"/>
            <w14:textFill>
              <w14:solidFill>
                <w14:schemeClr w14:val="tx1"/>
              </w14:solidFill>
            </w14:textFill>
          </w:rPr>
          <w:t xml:space="preserve">• User Control and Freedom </w:t>
        </w:r>
      </w:ins>
    </w:p>
    <w:p>
      <w:pPr>
        <w:pStyle w:val="4"/>
        <w:bidi w:val="0"/>
        <w:rPr>
          <w:ins w:id="66" w:author="wang wang" w:date="2021-02-26T11:11:49Z"/>
          <w:rFonts w:hint="default"/>
          <w:color w:val="000000" w:themeColor="text1"/>
          <w:u w:val="single"/>
          <w:lang w:val="en-US"/>
          <w14:textFill>
            <w14:solidFill>
              <w14:schemeClr w14:val="tx1"/>
            </w14:solidFill>
          </w14:textFill>
        </w:rPr>
      </w:pPr>
      <w:ins w:id="67" w:author="wang wang" w:date="2021-02-26T11:11:49Z">
        <w:r>
          <w:rPr>
            <w:rFonts w:hint="default"/>
            <w:color w:val="000000" w:themeColor="text1"/>
            <w:u w:val="single"/>
            <w:lang w:val="en-US"/>
            <w14:textFill>
              <w14:solidFill>
                <w14:schemeClr w14:val="tx1"/>
              </w14:solidFill>
            </w14:textFill>
          </w:rPr>
          <w:t xml:space="preserve">• Consistency &amp; standards </w:t>
        </w:r>
      </w:ins>
    </w:p>
    <w:p>
      <w:pPr>
        <w:pStyle w:val="4"/>
        <w:bidi w:val="0"/>
        <w:rPr>
          <w:ins w:id="68" w:author="wang wang" w:date="2021-02-26T11:11:49Z"/>
          <w:rFonts w:hint="default"/>
          <w:color w:val="000000" w:themeColor="text1"/>
          <w:u w:val="single"/>
          <w:lang w:val="en-US"/>
          <w14:textFill>
            <w14:solidFill>
              <w14:schemeClr w14:val="tx1"/>
            </w14:solidFill>
          </w14:textFill>
        </w:rPr>
      </w:pPr>
      <w:ins w:id="69" w:author="wang wang" w:date="2021-02-26T11:11:49Z">
        <w:r>
          <w:rPr>
            <w:rFonts w:hint="default"/>
            <w:color w:val="000000" w:themeColor="text1"/>
            <w:u w:val="single"/>
            <w:lang w:val="en-US"/>
            <w14:textFill>
              <w14:solidFill>
                <w14:schemeClr w14:val="tx1"/>
              </w14:solidFill>
            </w14:textFill>
          </w:rPr>
          <w:t xml:space="preserve">• Help &amp; documentation </w:t>
        </w:r>
      </w:ins>
    </w:p>
    <w:p>
      <w:pPr>
        <w:pStyle w:val="4"/>
        <w:bidi w:val="0"/>
        <w:rPr>
          <w:ins w:id="70" w:author="wang wang" w:date="2021-02-26T11:11:49Z"/>
          <w:rFonts w:hint="default"/>
          <w:color w:val="000000" w:themeColor="text1"/>
          <w:u w:val="single"/>
          <w:lang w:val="en-US"/>
          <w14:textFill>
            <w14:solidFill>
              <w14:schemeClr w14:val="tx1"/>
            </w14:solidFill>
          </w14:textFill>
        </w:rPr>
      </w:pPr>
      <w:ins w:id="71" w:author="wang wang" w:date="2021-02-26T11:11:49Z">
        <w:r>
          <w:rPr>
            <w:rFonts w:hint="default"/>
            <w:color w:val="000000" w:themeColor="text1"/>
            <w:u w:val="single"/>
            <w:lang w:val="en-US"/>
            <w14:textFill>
              <w14:solidFill>
                <w14:schemeClr w14:val="tx1"/>
              </w14:solidFill>
            </w14:textFill>
          </w:rPr>
          <w:t xml:space="preserve">• Help users recognize, diagnose, and recover from errors </w:t>
        </w:r>
      </w:ins>
    </w:p>
    <w:p>
      <w:pPr>
        <w:pStyle w:val="4"/>
        <w:bidi w:val="0"/>
        <w:rPr>
          <w:ins w:id="72" w:author="wang wang" w:date="2021-02-26T11:11:49Z"/>
          <w:rFonts w:hint="default"/>
          <w:color w:val="000000" w:themeColor="text1"/>
          <w:u w:val="single"/>
          <w:lang w:val="en-US"/>
          <w14:textFill>
            <w14:solidFill>
              <w14:schemeClr w14:val="tx1"/>
            </w14:solidFill>
          </w14:textFill>
        </w:rPr>
      </w:pPr>
      <w:ins w:id="73" w:author="wang wang" w:date="2021-02-26T11:11:49Z">
        <w:r>
          <w:rPr>
            <w:rFonts w:hint="default"/>
            <w:color w:val="000000" w:themeColor="text1"/>
            <w:u w:val="single"/>
            <w:lang w:val="en-US"/>
            <w14:textFill>
              <w14:solidFill>
                <w14:schemeClr w14:val="tx1"/>
              </w14:solidFill>
            </w14:textFill>
          </w:rPr>
          <w:t xml:space="preserve">• Error prevention </w:t>
        </w:r>
      </w:ins>
    </w:p>
    <w:p>
      <w:pPr>
        <w:pStyle w:val="4"/>
        <w:bidi w:val="0"/>
        <w:rPr>
          <w:ins w:id="74" w:author="wang wang" w:date="2021-02-26T11:11:49Z"/>
          <w:rFonts w:hint="default"/>
          <w:color w:val="000000" w:themeColor="text1"/>
          <w:u w:val="single"/>
          <w:lang w:val="en-US"/>
          <w14:textFill>
            <w14:solidFill>
              <w14:schemeClr w14:val="tx1"/>
            </w14:solidFill>
          </w14:textFill>
        </w:rPr>
      </w:pPr>
      <w:ins w:id="75" w:author="wang wang" w:date="2021-02-26T11:11:49Z">
        <w:r>
          <w:rPr>
            <w:rFonts w:hint="default"/>
            <w:color w:val="000000" w:themeColor="text1"/>
            <w:u w:val="single"/>
            <w:lang w:val="en-US"/>
            <w14:textFill>
              <w14:solidFill>
                <w14:schemeClr w14:val="tx1"/>
              </w14:solidFill>
            </w14:textFill>
          </w:rPr>
          <w:t xml:space="preserve">• Recognition rather than recall </w:t>
        </w:r>
      </w:ins>
    </w:p>
    <w:p>
      <w:pPr>
        <w:pStyle w:val="4"/>
        <w:bidi w:val="0"/>
        <w:rPr>
          <w:ins w:id="76" w:author="wang wang" w:date="2021-02-26T11:11:49Z"/>
          <w:rFonts w:hint="default"/>
          <w:color w:val="000000" w:themeColor="text1"/>
          <w:u w:val="single"/>
          <w:lang w:val="en-US"/>
          <w14:textFill>
            <w14:solidFill>
              <w14:schemeClr w14:val="tx1"/>
            </w14:solidFill>
          </w14:textFill>
        </w:rPr>
      </w:pPr>
      <w:ins w:id="77" w:author="wang wang" w:date="2021-02-26T11:11:49Z">
        <w:r>
          <w:rPr>
            <w:rFonts w:hint="default"/>
            <w:color w:val="000000" w:themeColor="text1"/>
            <w:u w:val="single"/>
            <w:lang w:val="en-US"/>
            <w14:textFill>
              <w14:solidFill>
                <w14:schemeClr w14:val="tx1"/>
              </w14:solidFill>
            </w14:textFill>
          </w:rPr>
          <w:t xml:space="preserve">• Flexibility and efficiency of use </w:t>
        </w:r>
      </w:ins>
    </w:p>
    <w:p>
      <w:pPr>
        <w:pStyle w:val="4"/>
        <w:bidi w:val="0"/>
        <w:rPr>
          <w:ins w:id="78" w:author="wang wang" w:date="2021-02-26T11:11:49Z"/>
          <w:rFonts w:hint="default"/>
          <w:color w:val="000000" w:themeColor="text1"/>
          <w:u w:val="single"/>
          <w:lang w:val="en-US"/>
          <w14:textFill>
            <w14:solidFill>
              <w14:schemeClr w14:val="tx1"/>
            </w14:solidFill>
          </w14:textFill>
        </w:rPr>
      </w:pPr>
      <w:ins w:id="79" w:author="wang wang" w:date="2021-02-26T11:11:49Z">
        <w:r>
          <w:rPr>
            <w:rFonts w:hint="default"/>
            <w:color w:val="000000" w:themeColor="text1"/>
            <w:u w:val="single"/>
            <w:lang w:val="en-US"/>
            <w14:textFill>
              <w14:solidFill>
                <w14:schemeClr w14:val="tx1"/>
              </w14:solidFill>
            </w14:textFill>
          </w:rPr>
          <w:t xml:space="preserve">• Aesthetic and minimalistic design </w:t>
        </w:r>
      </w:ins>
    </w:p>
    <w:p>
      <w:pPr>
        <w:pStyle w:val="4"/>
        <w:bidi w:val="0"/>
        <w:ind w:left="0" w:leftChars="0" w:firstLine="0" w:firstLineChars="0"/>
        <w:rPr>
          <w:ins w:id="80" w:author="wang wang" w:date="2021-02-26T11:11:49Z"/>
          <w:rFonts w:hint="default"/>
          <w:b/>
          <w:bCs/>
          <w:color w:val="000000" w:themeColor="text1"/>
          <w:sz w:val="24"/>
          <w:szCs w:val="28"/>
          <w:u w:val="single"/>
          <w:lang w:val="en-US"/>
          <w14:textFill>
            <w14:solidFill>
              <w14:schemeClr w14:val="tx1"/>
            </w14:solidFill>
          </w14:textFill>
        </w:rPr>
      </w:pPr>
      <w:ins w:id="81" w:author="wang wang" w:date="2021-02-26T11:11:49Z">
        <w:r>
          <w:rPr>
            <w:rFonts w:hint="default"/>
            <w:b/>
            <w:bCs/>
            <w:color w:val="000000" w:themeColor="text1"/>
            <w:sz w:val="24"/>
            <w:szCs w:val="28"/>
            <w:u w:val="single"/>
            <w:lang w:val="en-US"/>
            <w14:textFill>
              <w14:solidFill>
                <w14:schemeClr w14:val="tx1"/>
              </w14:solidFill>
            </w14:textFill>
          </w:rPr>
          <w:t xml:space="preserve">UX Goals </w:t>
        </w:r>
      </w:ins>
      <w:r>
        <w:rPr>
          <w:b/>
          <w:bCs/>
        </w:rPr>
        <w:drawing>
          <wp:inline distT="0" distB="0" distL="114300" distR="114300">
            <wp:extent cx="2731135" cy="1955800"/>
            <wp:effectExtent l="0" t="0" r="12065" b="0"/>
            <wp:docPr id="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3"/>
                    <pic:cNvPicPr>
                      <a:picLocks noChangeAspect="1"/>
                    </pic:cNvPicPr>
                  </pic:nvPicPr>
                  <pic:blipFill>
                    <a:blip r:embed="rId103"/>
                    <a:stretch>
                      <a:fillRect/>
                    </a:stretch>
                  </pic:blipFill>
                  <pic:spPr>
                    <a:xfrm>
                      <a:off x="0" y="0"/>
                      <a:ext cx="2731135" cy="1955800"/>
                    </a:xfrm>
                    <a:prstGeom prst="rect">
                      <a:avLst/>
                    </a:prstGeom>
                    <a:noFill/>
                    <a:ln w="9525">
                      <a:noFill/>
                    </a:ln>
                  </pic:spPr>
                </pic:pic>
              </a:graphicData>
            </a:graphic>
          </wp:inline>
        </w:drawing>
      </w:r>
    </w:p>
    <w:p>
      <w:pPr>
        <w:pStyle w:val="4"/>
        <w:bidi w:val="0"/>
        <w:rPr>
          <w:ins w:id="82" w:author="wang wang" w:date="2021-02-26T11:11:49Z"/>
          <w:rFonts w:hint="default"/>
          <w:color w:val="000000" w:themeColor="text1"/>
          <w:u w:val="single"/>
          <w14:textFill>
            <w14:solidFill>
              <w14:schemeClr w14:val="tx1"/>
            </w14:solidFill>
          </w14:textFill>
        </w:rPr>
      </w:pPr>
      <w:ins w:id="83" w:author="wang wang" w:date="2021-02-26T11:11:49Z">
        <w:r>
          <w:rPr>
            <w:rFonts w:hint="default"/>
            <w:color w:val="000000" w:themeColor="text1"/>
            <w:u w:val="single"/>
            <w:lang w:eastAsia="zh-CN"/>
            <w14:textFill>
              <w14:solidFill>
                <w14:schemeClr w14:val="tx1"/>
              </w14:solidFill>
            </w14:textFill>
          </w:rPr>
          <w:t>•</w:t>
        </w:r>
      </w:ins>
      <w:ins w:id="84" w:author="wang wang" w:date="2021-02-26T11:11:49Z">
        <w:r>
          <w:rPr>
            <w:rFonts w:hint="default"/>
            <w:color w:val="000000" w:themeColor="text1"/>
            <w:u w:val="single"/>
            <w:lang w:val="en-US"/>
            <w14:textFill>
              <w14:solidFill>
                <w14:schemeClr w14:val="tx1"/>
              </w14:solidFill>
            </w14:textFill>
          </w:rPr>
          <w:t xml:space="preserve"> Satisfying </w:t>
        </w:r>
      </w:ins>
    </w:p>
    <w:p>
      <w:pPr>
        <w:pStyle w:val="4"/>
        <w:bidi w:val="0"/>
        <w:rPr>
          <w:ins w:id="85" w:author="wang wang" w:date="2021-02-26T11:11:49Z"/>
          <w:rFonts w:hint="default"/>
          <w:color w:val="000000" w:themeColor="text1"/>
          <w:u w:val="single"/>
          <w:lang w:val="en-US"/>
          <w14:textFill>
            <w14:solidFill>
              <w14:schemeClr w14:val="tx1"/>
            </w14:solidFill>
          </w14:textFill>
        </w:rPr>
      </w:pPr>
      <w:ins w:id="86" w:author="wang wang" w:date="2021-02-26T11:11:49Z">
        <w:r>
          <w:rPr>
            <w:rFonts w:hint="default"/>
            <w:color w:val="000000" w:themeColor="text1"/>
            <w:u w:val="single"/>
            <w:lang w:val="en-US"/>
            <w14:textFill>
              <w14:solidFill>
                <w14:schemeClr w14:val="tx1"/>
              </w14:solidFill>
            </w14:textFill>
          </w:rPr>
          <w:t xml:space="preserve">• Enjoyable </w:t>
        </w:r>
      </w:ins>
    </w:p>
    <w:p>
      <w:pPr>
        <w:pStyle w:val="4"/>
        <w:bidi w:val="0"/>
        <w:rPr>
          <w:ins w:id="87" w:author="wang wang" w:date="2021-02-26T11:11:49Z"/>
          <w:rFonts w:hint="default"/>
          <w:color w:val="000000" w:themeColor="text1"/>
          <w:u w:val="single"/>
          <w:lang w:val="en-US"/>
          <w14:textFill>
            <w14:solidFill>
              <w14:schemeClr w14:val="tx1"/>
            </w14:solidFill>
          </w14:textFill>
        </w:rPr>
      </w:pPr>
      <w:ins w:id="88" w:author="wang wang" w:date="2021-02-26T11:11:49Z">
        <w:r>
          <w:rPr>
            <w:rFonts w:hint="default"/>
            <w:color w:val="000000" w:themeColor="text1"/>
            <w:u w:val="single"/>
            <w:lang w:val="en-US"/>
            <w14:textFill>
              <w14:solidFill>
                <w14:schemeClr w14:val="tx1"/>
              </w14:solidFill>
            </w14:textFill>
          </w:rPr>
          <w:t xml:space="preserve">• Helpful </w:t>
        </w:r>
      </w:ins>
    </w:p>
    <w:p>
      <w:pPr>
        <w:widowControl/>
        <w:autoSpaceDE/>
        <w:autoSpaceDN/>
        <w:spacing w:before="60" w:after="60" w:line="312" w:lineRule="auto"/>
        <w:ind w:left="0"/>
        <w:rPr>
          <w:rFonts w:ascii="Helvetica" w:hAnsi="Helvetica" w:eastAsia="Times New Roman" w:cs="Helvetica"/>
          <w:color w:val="333333"/>
          <w:kern w:val="0"/>
          <w:sz w:val="22"/>
        </w:rPr>
      </w:pPr>
    </w:p>
    <w:p>
      <w:pPr>
        <w:widowControl/>
        <w:autoSpaceDE/>
        <w:autoSpaceDN/>
        <w:spacing w:before="60" w:after="60" w:line="312" w:lineRule="auto"/>
        <w:ind w:left="0"/>
        <w:rPr>
          <w:rFonts w:ascii="Times New Roman" w:hAnsi="Times New Roman" w:eastAsia="Times New Roman" w:cs="Times New Roman"/>
          <w:kern w:val="0"/>
          <w:sz w:val="24"/>
          <w:szCs w:val="24"/>
        </w:rPr>
      </w:pPr>
      <w:r>
        <w:rPr>
          <w:sz w:val="24"/>
        </w:rPr>
        <mc:AlternateContent>
          <mc:Choice Requires="wps">
            <w:drawing>
              <wp:anchor distT="0" distB="0" distL="114300" distR="114300" simplePos="0" relativeHeight="251748352" behindDoc="0" locked="0" layoutInCell="1" allowOverlap="1">
                <wp:simplePos x="0" y="0"/>
                <wp:positionH relativeFrom="column">
                  <wp:posOffset>1108075</wp:posOffset>
                </wp:positionH>
                <wp:positionV relativeFrom="paragraph">
                  <wp:posOffset>1147445</wp:posOffset>
                </wp:positionV>
                <wp:extent cx="95250" cy="132080"/>
                <wp:effectExtent l="9525" t="9525" r="22225" b="10795"/>
                <wp:wrapNone/>
                <wp:docPr id="176" name="Ink 176"/>
                <wp:cNvGraphicFramePr/>
                <a:graphic xmlns:a="http://schemas.openxmlformats.org/drawingml/2006/main">
                  <a:graphicData uri="http://schemas.microsoft.com/office/word/2010/wordprocessingInk">
                    <mc:AlternateContent xmlns:a14="http://schemas.microsoft.com/office/drawing/2010/main">
                      <mc:Choice Requires="a14">
                        <w14:contentPart bwMode="clr" r:id="rId104">
                          <w14:nvContentPartPr>
                            <w14:cNvPr id="176" name="Ink 176"/>
                            <w14:cNvContentPartPr/>
                          </w14:nvContentPartPr>
                          <w14:xfrm>
                            <a:off x="2251075" y="5168900"/>
                            <a:ext cx="95250" cy="132080"/>
                          </w14:xfrm>
                        </w14:contentPart>
                      </mc:Choice>
                    </mc:AlternateContent>
                  </a:graphicData>
                </a:graphic>
              </wp:anchor>
            </w:drawing>
          </mc:Choice>
          <mc:Fallback>
            <w:pict>
              <v:shape id="_x0000_s1026" o:spid="_x0000_s1026" o:spt="75" style="position:absolute;left:0pt;margin-left:87.25pt;margin-top:90.35pt;height:10.4pt;width:7.5pt;z-index:251748352;mso-width-relative:page;mso-height-relative:page;" coordsize="21600,21600" o:gfxdata="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">
                <v:imagedata r:id="rId105" o:title=""/>
                <o:lock v:ext="edit"/>
              </v:shape>
            </w:pict>
          </mc:Fallback>
        </mc:AlternateContent>
      </w:r>
      <w:r>
        <w:rPr>
          <w:sz w:val="24"/>
        </w:rPr>
        <mc:AlternateContent>
          <mc:Choice Requires="wps">
            <w:drawing>
              <wp:anchor distT="0" distB="0" distL="114300" distR="114300" simplePos="0" relativeHeight="251747328" behindDoc="0" locked="0" layoutInCell="1" allowOverlap="1">
                <wp:simplePos x="0" y="0"/>
                <wp:positionH relativeFrom="column">
                  <wp:posOffset>1391920</wp:posOffset>
                </wp:positionH>
                <wp:positionV relativeFrom="paragraph">
                  <wp:posOffset>1165860</wp:posOffset>
                </wp:positionV>
                <wp:extent cx="127635" cy="146050"/>
                <wp:effectExtent l="9525" t="9525" r="15240" b="22225"/>
                <wp:wrapNone/>
                <wp:docPr id="175" name="Ink 175"/>
                <wp:cNvGraphicFramePr/>
                <a:graphic xmlns:a="http://schemas.openxmlformats.org/drawingml/2006/main">
                  <a:graphicData uri="http://schemas.microsoft.com/office/word/2010/wordprocessingInk">
                    <mc:AlternateContent xmlns:a14="http://schemas.microsoft.com/office/drawing/2010/main">
                      <mc:Choice Requires="a14">
                        <w14:contentPart bwMode="clr" r:id="rId106">
                          <w14:nvContentPartPr>
                            <w14:cNvPr id="175" name="Ink 175"/>
                            <w14:cNvContentPartPr/>
                          </w14:nvContentPartPr>
                          <w14:xfrm>
                            <a:off x="2534920" y="5187315"/>
                            <a:ext cx="127635" cy="146050"/>
                          </w14:xfrm>
                        </w14:contentPart>
                      </mc:Choice>
                    </mc:AlternateContent>
                  </a:graphicData>
                </a:graphic>
              </wp:anchor>
            </w:drawing>
          </mc:Choice>
          <mc:Fallback>
            <w:pict>
              <v:shape id="_x0000_s1026" o:spid="_x0000_s1026" o:spt="75" style="position:absolute;left:0pt;margin-left:109.6pt;margin-top:91.8pt;height:11.5pt;width:10.05pt;z-index:251747328;mso-width-relative:page;mso-height-relative:page;" coordsize="21600,21600" o:gfxdata="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">
                <v:imagedata r:id="rId107" o:title=""/>
                <o:lock v:ext="edit"/>
              </v:shape>
            </w:pict>
          </mc:Fallback>
        </mc:AlternateContent>
      </w:r>
      <w:r>
        <w:rPr>
          <w:sz w:val="24"/>
        </w:rPr>
        <mc:AlternateContent>
          <mc:Choice Requires="wps">
            <w:drawing>
              <wp:anchor distT="0" distB="0" distL="114300" distR="114300" simplePos="0" relativeHeight="251746304" behindDoc="0" locked="0" layoutInCell="1" allowOverlap="1">
                <wp:simplePos x="0" y="0"/>
                <wp:positionH relativeFrom="column">
                  <wp:posOffset>1391920</wp:posOffset>
                </wp:positionH>
                <wp:positionV relativeFrom="paragraph">
                  <wp:posOffset>303530</wp:posOffset>
                </wp:positionV>
                <wp:extent cx="1535430" cy="921385"/>
                <wp:effectExtent l="9525" t="9525" r="29845" b="8890"/>
                <wp:wrapNone/>
                <wp:docPr id="174" name="Ink 174"/>
                <wp:cNvGraphicFramePr/>
                <a:graphic xmlns:a="http://schemas.openxmlformats.org/drawingml/2006/main">
                  <a:graphicData uri="http://schemas.microsoft.com/office/word/2010/wordprocessingInk">
                    <mc:AlternateContent xmlns:a14="http://schemas.microsoft.com/office/drawing/2010/main">
                      <mc:Choice Requires="a14">
                        <w14:contentPart bwMode="clr" r:id="rId108">
                          <w14:nvContentPartPr>
                            <w14:cNvPr id="174" name="Ink 174"/>
                            <w14:cNvContentPartPr/>
                          </w14:nvContentPartPr>
                          <w14:xfrm>
                            <a:off x="2534920" y="4324985"/>
                            <a:ext cx="1535430" cy="921385"/>
                          </w14:xfrm>
                        </w14:contentPart>
                      </mc:Choice>
                    </mc:AlternateContent>
                  </a:graphicData>
                </a:graphic>
              </wp:anchor>
            </w:drawing>
          </mc:Choice>
          <mc:Fallback>
            <w:pict>
              <v:shape id="_x0000_s1026" o:spid="_x0000_s1026" o:spt="75" style="position:absolute;left:0pt;margin-left:109.6pt;margin-top:23.9pt;height:72.55pt;width:120.9pt;z-index:251746304;mso-width-relative:page;mso-height-relative:page;" coordsize="21600,21600" o:gfxdata="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">
                <v:imagedata r:id="rId109" o:title=""/>
                <o:lock v:ext="edit"/>
              </v:shape>
            </w:pict>
          </mc:Fallback>
        </mc:AlternateContent>
      </w:r>
      <w:r>
        <w:rPr>
          <w:sz w:val="24"/>
        </w:rPr>
        <mc:AlternateContent>
          <mc:Choice Requires="wps">
            <w:drawing>
              <wp:anchor distT="0" distB="0" distL="114300" distR="114300" simplePos="0" relativeHeight="251745280" behindDoc="0" locked="0" layoutInCell="1" allowOverlap="1">
                <wp:simplePos x="0" y="0"/>
                <wp:positionH relativeFrom="column">
                  <wp:posOffset>342265</wp:posOffset>
                </wp:positionH>
                <wp:positionV relativeFrom="paragraph">
                  <wp:posOffset>1014730</wp:posOffset>
                </wp:positionV>
                <wp:extent cx="1127125" cy="328930"/>
                <wp:effectExtent l="9525" t="9525" r="31750" b="17145"/>
                <wp:wrapNone/>
                <wp:docPr id="173" name="Ink 173"/>
                <wp:cNvGraphicFramePr/>
                <a:graphic xmlns:a="http://schemas.openxmlformats.org/drawingml/2006/main">
                  <a:graphicData uri="http://schemas.microsoft.com/office/word/2010/wordprocessingInk">
                    <mc:AlternateContent xmlns:a14="http://schemas.microsoft.com/office/drawing/2010/main">
                      <mc:Choice Requires="a14">
                        <w14:contentPart bwMode="clr" r:id="rId110">
                          <w14:nvContentPartPr>
                            <w14:cNvPr id="173" name="Ink 173"/>
                            <w14:cNvContentPartPr/>
                          </w14:nvContentPartPr>
                          <w14:xfrm>
                            <a:off x="1485265" y="5036185"/>
                            <a:ext cx="1127125" cy="328930"/>
                          </w14:xfrm>
                        </w14:contentPart>
                      </mc:Choice>
                    </mc:AlternateContent>
                  </a:graphicData>
                </a:graphic>
              </wp:anchor>
            </w:drawing>
          </mc:Choice>
          <mc:Fallback>
            <w:pict>
              <v:shape id="_x0000_s1026" o:spid="_x0000_s1026" o:spt="75" style="position:absolute;left:0pt;margin-left:26.95pt;margin-top:79.9pt;height:25.9pt;width:88.75pt;z-index:251745280;mso-width-relative:page;mso-height-relative:page;" coordsize="21600,21600" o:gfxdata="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">
                <v:imagedata r:id="rId111" o:title=""/>
                <o:lock v:ext="edit"/>
              </v:shape>
            </w:pict>
          </mc:Fallback>
        </mc:AlternateContent>
      </w:r>
      <w:r>
        <w:rPr>
          <w:sz w:val="24"/>
        </w:rPr>
        <mc:AlternateContent>
          <mc:Choice Requires="wps">
            <w:drawing>
              <wp:anchor distT="0" distB="0" distL="114300" distR="114300" simplePos="0" relativeHeight="251744256" behindDoc="0" locked="0" layoutInCell="1" allowOverlap="1">
                <wp:simplePos x="0" y="0"/>
                <wp:positionH relativeFrom="column">
                  <wp:posOffset>1932940</wp:posOffset>
                </wp:positionH>
                <wp:positionV relativeFrom="paragraph">
                  <wp:posOffset>922655</wp:posOffset>
                </wp:positionV>
                <wp:extent cx="132715" cy="127635"/>
                <wp:effectExtent l="9525" t="9525" r="10160" b="15240"/>
                <wp:wrapNone/>
                <wp:docPr id="172" name="Ink 172"/>
                <wp:cNvGraphicFramePr/>
                <a:graphic xmlns:a="http://schemas.openxmlformats.org/drawingml/2006/main">
                  <a:graphicData uri="http://schemas.microsoft.com/office/word/2010/wordprocessingInk">
                    <mc:AlternateContent xmlns:a14="http://schemas.microsoft.com/office/drawing/2010/main">
                      <mc:Choice Requires="a14">
                        <w14:contentPart bwMode="clr" r:id="rId112">
                          <w14:nvContentPartPr>
                            <w14:cNvPr id="172" name="Ink 172"/>
                            <w14:cNvContentPartPr/>
                          </w14:nvContentPartPr>
                          <w14:xfrm>
                            <a:off x="3075940" y="4944110"/>
                            <a:ext cx="132715" cy="127635"/>
                          </w14:xfrm>
                        </w14:contentPart>
                      </mc:Choice>
                    </mc:AlternateContent>
                  </a:graphicData>
                </a:graphic>
              </wp:anchor>
            </w:drawing>
          </mc:Choice>
          <mc:Fallback>
            <w:pict>
              <v:shape id="_x0000_s1026" o:spid="_x0000_s1026" o:spt="75" style="position:absolute;left:0pt;margin-left:152.2pt;margin-top:72.65pt;height:10.05pt;width:10.45pt;z-index:251744256;mso-width-relative:page;mso-height-relative:page;" coordsize="21600,21600" o:gfxdata="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">
                <v:imagedata r:id="rId113" o:title=""/>
                <o:lock v:ext="edit"/>
              </v:shape>
            </w:pict>
          </mc:Fallback>
        </mc:AlternateContent>
      </w:r>
      <w:r>
        <w:rPr>
          <w:b/>
          <w:bCs/>
          <w:sz w:val="24"/>
        </w:rPr>
        <mc:AlternateContent>
          <mc:Choice Requires="wps">
            <w:drawing>
              <wp:anchor distT="0" distB="0" distL="114300" distR="114300" simplePos="0" relativeHeight="251701248" behindDoc="0" locked="0" layoutInCell="1" allowOverlap="1">
                <wp:simplePos x="0" y="0"/>
                <wp:positionH relativeFrom="column">
                  <wp:posOffset>1898015</wp:posOffset>
                </wp:positionH>
                <wp:positionV relativeFrom="paragraph">
                  <wp:posOffset>909320</wp:posOffset>
                </wp:positionV>
                <wp:extent cx="120015" cy="140335"/>
                <wp:effectExtent l="9525" t="9525" r="22860" b="27940"/>
                <wp:wrapNone/>
                <wp:docPr id="128" name="Ink 128"/>
                <wp:cNvGraphicFramePr/>
                <a:graphic xmlns:a="http://schemas.openxmlformats.org/drawingml/2006/main">
                  <a:graphicData uri="http://schemas.microsoft.com/office/word/2010/wordprocessingInk">
                    <mc:AlternateContent xmlns:a14="http://schemas.microsoft.com/office/drawing/2010/main">
                      <mc:Choice Requires="a14">
                        <w14:contentPart bwMode="clr" r:id="rId114">
                          <w14:nvContentPartPr>
                            <w14:cNvPr id="128" name="Ink 128"/>
                            <w14:cNvContentPartPr/>
                          </w14:nvContentPartPr>
                          <w14:xfrm>
                            <a:off x="3041015" y="8100695"/>
                            <a:ext cx="120015" cy="140335"/>
                          </w14:xfrm>
                        </w14:contentPart>
                      </mc:Choice>
                    </mc:AlternateContent>
                  </a:graphicData>
                </a:graphic>
              </wp:anchor>
            </w:drawing>
          </mc:Choice>
          <mc:Fallback>
            <w:pict>
              <v:shape id="_x0000_s1026" o:spid="_x0000_s1026" o:spt="75" style="position:absolute;left:0pt;margin-left:149.45pt;margin-top:71.6pt;height:11.05pt;width:9.45pt;z-index:251701248;mso-width-relative:page;mso-height-relative:page;" coordsize="21600,21600" o:gfxdata="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">
                <v:imagedata r:id="rId115" o:title=""/>
                <o:lock v:ext="edit"/>
              </v:shape>
            </w:pict>
          </mc:Fallback>
        </mc:AlternateContent>
      </w:r>
      <w:r>
        <w:rPr>
          <w:rFonts w:ascii="Times New Roman" w:hAnsi="Times New Roman" w:eastAsia="Times New Roman" w:cs="Times New Roman"/>
          <w:b/>
          <w:bCs/>
          <w:kern w:val="0"/>
          <w:sz w:val="24"/>
          <w:szCs w:val="24"/>
        </w:rPr>
        <w:drawing>
          <wp:inline distT="0" distB="0" distL="0" distR="0">
            <wp:extent cx="5274310" cy="1435735"/>
            <wp:effectExtent l="0" t="0" r="8890" b="1206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274310" cy="1435735"/>
                    </a:xfrm>
                    <a:prstGeom prst="rect">
                      <a:avLst/>
                    </a:prstGeom>
                    <a:noFill/>
                    <a:ln>
                      <a:noFill/>
                    </a:ln>
                  </pic:spPr>
                </pic:pic>
              </a:graphicData>
            </a:graphic>
          </wp:inline>
        </w:drawing>
      </w:r>
    </w:p>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Helvetica" w:hAnsi="Helvetica" w:eastAsia="Times New Roman" w:cs="Helvetica"/>
          <w:color w:val="333333"/>
          <w:kern w:val="0"/>
          <w:sz w:val="22"/>
        </w:rPr>
        <w:t>When you group a mobile phone number in groups of 4, 3 and 3 digits, as opposed to a whole 10-digit number, this is an example of:</w:t>
      </w:r>
    </w:p>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w:drawing>
          <wp:inline distT="0" distB="0" distL="0" distR="0">
            <wp:extent cx="2239010" cy="2010410"/>
            <wp:effectExtent l="0" t="0" r="889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239010" cy="2010410"/>
                    </a:xfrm>
                    <a:prstGeom prst="rect">
                      <a:avLst/>
                    </a:prstGeom>
                    <a:noFill/>
                    <a:ln>
                      <a:noFill/>
                    </a:ln>
                  </pic:spPr>
                </pic:pic>
              </a:graphicData>
            </a:graphic>
          </wp:inline>
        </w:drawing>
      </w:r>
    </w:p>
    <w:p>
      <w:pPr>
        <w:widowControl/>
        <w:autoSpaceDE/>
        <w:autoSpaceDN/>
        <w:spacing w:before="60" w:after="60" w:line="312" w:lineRule="auto"/>
        <w:ind w:left="0"/>
        <w:rPr>
          <w:rFonts w:ascii="Times New Roman" w:hAnsi="Times New Roman" w:eastAsia="Times New Roman" w:cs="Times New Roman"/>
          <w:kern w:val="0"/>
          <w:sz w:val="24"/>
          <w:szCs w:val="24"/>
        </w:rPr>
      </w:pPr>
      <w:r>
        <w:rPr>
          <w:sz w:val="18"/>
        </w:rPr>
        <mc:AlternateContent>
          <mc:Choice Requires="wps">
            <w:drawing>
              <wp:anchor distT="0" distB="0" distL="114300" distR="114300" simplePos="0" relativeHeight="251795456" behindDoc="0" locked="0" layoutInCell="1" allowOverlap="1">
                <wp:simplePos x="0" y="0"/>
                <wp:positionH relativeFrom="column">
                  <wp:posOffset>215900</wp:posOffset>
                </wp:positionH>
                <wp:positionV relativeFrom="paragraph">
                  <wp:posOffset>1227455</wp:posOffset>
                </wp:positionV>
                <wp:extent cx="61595" cy="135890"/>
                <wp:effectExtent l="9525" t="9525" r="30480" b="32385"/>
                <wp:wrapNone/>
                <wp:docPr id="226" name="Ink 226"/>
                <wp:cNvGraphicFramePr/>
                <a:graphic xmlns:a="http://schemas.openxmlformats.org/drawingml/2006/main">
                  <a:graphicData uri="http://schemas.microsoft.com/office/word/2010/wordprocessingInk">
                    <mc:AlternateContent xmlns:a14="http://schemas.microsoft.com/office/drawing/2010/main">
                      <mc:Choice Requires="a14">
                        <w14:contentPart bwMode="clr" r:id="rId118">
                          <w14:nvContentPartPr>
                            <w14:cNvPr id="226" name="Ink 226"/>
                            <w14:cNvContentPartPr/>
                          </w14:nvContentPartPr>
                          <w14:xfrm>
                            <a:off x="1358900" y="2141855"/>
                            <a:ext cx="61595" cy="135890"/>
                          </w14:xfrm>
                        </w14:contentPart>
                      </mc:Choice>
                    </mc:AlternateContent>
                  </a:graphicData>
                </a:graphic>
              </wp:anchor>
            </w:drawing>
          </mc:Choice>
          <mc:Fallback>
            <w:pict>
              <v:shape id="_x0000_s1026" o:spid="_x0000_s1026" o:spt="75" style="position:absolute;left:0pt;margin-left:17pt;margin-top:96.65pt;height:10.7pt;width:4.85pt;z-index:251795456;mso-width-relative:page;mso-height-relative:page;" coordsize="21600,21600" o:gfxdata="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">
                <v:imagedata r:id="rId119" o:title=""/>
                <o:lock v:ext="edit"/>
              </v:shape>
            </w:pict>
          </mc:Fallback>
        </mc:AlternateContent>
      </w:r>
      <w:r>
        <w:rPr>
          <w:sz w:val="18"/>
        </w:rPr>
        <mc:AlternateContent>
          <mc:Choice Requires="wps">
            <w:drawing>
              <wp:anchor distT="0" distB="0" distL="114300" distR="114300" simplePos="0" relativeHeight="251794432" behindDoc="0" locked="0" layoutInCell="1" allowOverlap="1">
                <wp:simplePos x="0" y="0"/>
                <wp:positionH relativeFrom="column">
                  <wp:posOffset>203200</wp:posOffset>
                </wp:positionH>
                <wp:positionV relativeFrom="paragraph">
                  <wp:posOffset>2298065</wp:posOffset>
                </wp:positionV>
                <wp:extent cx="86360" cy="148590"/>
                <wp:effectExtent l="9525" t="9525" r="31115" b="19685"/>
                <wp:wrapNone/>
                <wp:docPr id="225" name="Ink 225"/>
                <wp:cNvGraphicFramePr/>
                <a:graphic xmlns:a="http://schemas.openxmlformats.org/drawingml/2006/main">
                  <a:graphicData uri="http://schemas.microsoft.com/office/word/2010/wordprocessingInk">
                    <mc:AlternateContent xmlns:a14="http://schemas.microsoft.com/office/drawing/2010/main">
                      <mc:Choice Requires="a14">
                        <w14:contentPart bwMode="clr" r:id="rId120">
                          <w14:nvContentPartPr>
                            <w14:cNvPr id="225" name="Ink 225"/>
                            <w14:cNvContentPartPr/>
                          </w14:nvContentPartPr>
                          <w14:xfrm>
                            <a:off x="1346200" y="3212465"/>
                            <a:ext cx="86360" cy="148590"/>
                          </w14:xfrm>
                        </w14:contentPart>
                      </mc:Choice>
                    </mc:AlternateContent>
                  </a:graphicData>
                </a:graphic>
              </wp:anchor>
            </w:drawing>
          </mc:Choice>
          <mc:Fallback>
            <w:pict>
              <v:shape id="_x0000_s1026" o:spid="_x0000_s1026" o:spt="75" style="position:absolute;left:0pt;margin-left:16pt;margin-top:180.95pt;height:11.7pt;width:6.8pt;z-index:251794432;mso-width-relative:page;mso-height-relative:page;" coordsize="21600,21600" o:gfxdata="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">
                <v:imagedata r:id="rId121" o:title=""/>
                <o:lock v:ext="edit"/>
              </v:shape>
            </w:pict>
          </mc:Fallback>
        </mc:AlternateContent>
      </w:r>
      <w:r>
        <w:rPr>
          <w:sz w:val="18"/>
        </w:rPr>
        <mc:AlternateContent>
          <mc:Choice Requires="wps">
            <w:drawing>
              <wp:anchor distT="0" distB="0" distL="114300" distR="114300" simplePos="0" relativeHeight="251793408" behindDoc="0" locked="0" layoutInCell="1" allowOverlap="1">
                <wp:simplePos x="0" y="0"/>
                <wp:positionH relativeFrom="column">
                  <wp:posOffset>184785</wp:posOffset>
                </wp:positionH>
                <wp:positionV relativeFrom="paragraph">
                  <wp:posOffset>1998980</wp:posOffset>
                </wp:positionV>
                <wp:extent cx="92710" cy="142875"/>
                <wp:effectExtent l="9525" t="9525" r="24765" b="25400"/>
                <wp:wrapNone/>
                <wp:docPr id="224" name="Ink 224"/>
                <wp:cNvGraphicFramePr/>
                <a:graphic xmlns:a="http://schemas.openxmlformats.org/drawingml/2006/main">
                  <a:graphicData uri="http://schemas.microsoft.com/office/word/2010/wordprocessingInk">
                    <mc:AlternateContent xmlns:a14="http://schemas.microsoft.com/office/drawing/2010/main">
                      <mc:Choice Requires="a14">
                        <w14:contentPart bwMode="clr" r:id="rId122">
                          <w14:nvContentPartPr>
                            <w14:cNvPr id="224" name="Ink 224"/>
                            <w14:cNvContentPartPr/>
                          </w14:nvContentPartPr>
                          <w14:xfrm>
                            <a:off x="1327785" y="2913380"/>
                            <a:ext cx="92710" cy="142875"/>
                          </w14:xfrm>
                        </w14:contentPart>
                      </mc:Choice>
                    </mc:AlternateContent>
                  </a:graphicData>
                </a:graphic>
              </wp:anchor>
            </w:drawing>
          </mc:Choice>
          <mc:Fallback>
            <w:pict>
              <v:shape id="_x0000_s1026" o:spid="_x0000_s1026" o:spt="75" style="position:absolute;left:0pt;margin-left:14.55pt;margin-top:157.4pt;height:11.25pt;width:7.3pt;z-index:251793408;mso-width-relative:page;mso-height-relative:page;" coordsize="21600,21600" o:gfxdata="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">
                <v:imagedata r:id="rId123" o:title=""/>
                <o:lock v:ext="edit"/>
              </v:shape>
            </w:pict>
          </mc:Fallback>
        </mc:AlternateContent>
      </w:r>
      <w:r>
        <w:rPr>
          <w:sz w:val="18"/>
        </w:rPr>
        <mc:AlternateContent>
          <mc:Choice Requires="wps">
            <w:drawing>
              <wp:anchor distT="0" distB="0" distL="114300" distR="114300" simplePos="0" relativeHeight="251792384" behindDoc="0" locked="0" layoutInCell="1" allowOverlap="1">
                <wp:simplePos x="0" y="0"/>
                <wp:positionH relativeFrom="column">
                  <wp:posOffset>2992120</wp:posOffset>
                </wp:positionH>
                <wp:positionV relativeFrom="paragraph">
                  <wp:posOffset>1858645</wp:posOffset>
                </wp:positionV>
                <wp:extent cx="73660" cy="67310"/>
                <wp:effectExtent l="9525" t="9525" r="18415" b="24765"/>
                <wp:wrapNone/>
                <wp:docPr id="223" name="Ink 223"/>
                <wp:cNvGraphicFramePr/>
                <a:graphic xmlns:a="http://schemas.openxmlformats.org/drawingml/2006/main">
                  <a:graphicData uri="http://schemas.microsoft.com/office/word/2010/wordprocessingInk">
                    <mc:AlternateContent xmlns:a14="http://schemas.microsoft.com/office/drawing/2010/main">
                      <mc:Choice Requires="a14">
                        <w14:contentPart bwMode="clr" r:id="rId124">
                          <w14:nvContentPartPr>
                            <w14:cNvPr id="223" name="Ink 223"/>
                            <w14:cNvContentPartPr/>
                          </w14:nvContentPartPr>
                          <w14:xfrm>
                            <a:off x="4135120" y="2773045"/>
                            <a:ext cx="73660" cy="67310"/>
                          </w14:xfrm>
                        </w14:contentPart>
                      </mc:Choice>
                    </mc:AlternateContent>
                  </a:graphicData>
                </a:graphic>
              </wp:anchor>
            </w:drawing>
          </mc:Choice>
          <mc:Fallback>
            <w:pict>
              <v:shape id="_x0000_s1026" o:spid="_x0000_s1026" o:spt="75" style="position:absolute;left:0pt;margin-left:235.6pt;margin-top:146.35pt;height:5.3pt;width:5.8pt;z-index:251792384;mso-width-relative:page;mso-height-relative:page;" coordsize="21600,21600" o:gfxdata="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">
                <v:imagedata r:id="rId125" o:title=""/>
                <o:lock v:ext="edit"/>
              </v:shape>
            </w:pict>
          </mc:Fallback>
        </mc:AlternateContent>
      </w:r>
      <w:r>
        <w:rPr>
          <w:sz w:val="18"/>
        </w:rPr>
        <mc:AlternateContent>
          <mc:Choice Requires="wps">
            <w:drawing>
              <wp:anchor distT="0" distB="0" distL="114300" distR="114300" simplePos="0" relativeHeight="251791360" behindDoc="0" locked="0" layoutInCell="1" allowOverlap="1">
                <wp:simplePos x="0" y="0"/>
                <wp:positionH relativeFrom="column">
                  <wp:posOffset>1478915</wp:posOffset>
                </wp:positionH>
                <wp:positionV relativeFrom="paragraph">
                  <wp:posOffset>1472565</wp:posOffset>
                </wp:positionV>
                <wp:extent cx="142875" cy="148590"/>
                <wp:effectExtent l="9525" t="9525" r="25400" b="19685"/>
                <wp:wrapNone/>
                <wp:docPr id="222" name="Ink 222"/>
                <wp:cNvGraphicFramePr/>
                <a:graphic xmlns:a="http://schemas.openxmlformats.org/drawingml/2006/main">
                  <a:graphicData uri="http://schemas.microsoft.com/office/word/2010/wordprocessingInk">
                    <mc:AlternateContent xmlns:a14="http://schemas.microsoft.com/office/drawing/2010/main">
                      <mc:Choice Requires="a14">
                        <w14:contentPart bwMode="clr" r:id="rId126">
                          <w14:nvContentPartPr>
                            <w14:cNvPr id="222" name="Ink 222"/>
                            <w14:cNvContentPartPr/>
                          </w14:nvContentPartPr>
                          <w14:xfrm>
                            <a:off x="2621915" y="2386965"/>
                            <a:ext cx="142875" cy="148590"/>
                          </w14:xfrm>
                        </w14:contentPart>
                      </mc:Choice>
                    </mc:AlternateContent>
                  </a:graphicData>
                </a:graphic>
              </wp:anchor>
            </w:drawing>
          </mc:Choice>
          <mc:Fallback>
            <w:pict>
              <v:shape id="_x0000_s1026" o:spid="_x0000_s1026" o:spt="75" style="position:absolute;left:0pt;margin-left:116.45pt;margin-top:115.95pt;height:11.7pt;width:11.25pt;z-index:251791360;mso-width-relative:page;mso-height-relative:page;" coordsize="21600,21600" o:gfxdata="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">
                <v:imagedata r:id="rId127" o:title=""/>
                <o:lock v:ext="edit"/>
              </v:shape>
            </w:pict>
          </mc:Fallback>
        </mc:AlternateContent>
      </w:r>
      <w:r>
        <w:rPr>
          <w:sz w:val="18"/>
        </w:rPr>
        <mc:AlternateContent>
          <mc:Choice Requires="wps">
            <w:drawing>
              <wp:anchor distT="0" distB="0" distL="114300" distR="114300" simplePos="0" relativeHeight="251790336" behindDoc="0" locked="0" layoutInCell="1" allowOverlap="1">
                <wp:simplePos x="0" y="0"/>
                <wp:positionH relativeFrom="column">
                  <wp:posOffset>184150</wp:posOffset>
                </wp:positionH>
                <wp:positionV relativeFrom="paragraph">
                  <wp:posOffset>1758950</wp:posOffset>
                </wp:positionV>
                <wp:extent cx="229870" cy="161290"/>
                <wp:effectExtent l="9525" t="9525" r="14605" b="32385"/>
                <wp:wrapNone/>
                <wp:docPr id="221" name="Ink 221"/>
                <wp:cNvGraphicFramePr/>
                <a:graphic xmlns:a="http://schemas.openxmlformats.org/drawingml/2006/main">
                  <a:graphicData uri="http://schemas.microsoft.com/office/word/2010/wordprocessingInk">
                    <mc:AlternateContent xmlns:a14="http://schemas.microsoft.com/office/drawing/2010/main">
                      <mc:Choice Requires="a14">
                        <w14:contentPart bwMode="clr" r:id="rId128">
                          <w14:nvContentPartPr>
                            <w14:cNvPr id="221" name="Ink 221"/>
                            <w14:cNvContentPartPr/>
                          </w14:nvContentPartPr>
                          <w14:xfrm>
                            <a:off x="1327150" y="2673350"/>
                            <a:ext cx="229870" cy="161290"/>
                          </w14:xfrm>
                        </w14:contentPart>
                      </mc:Choice>
                    </mc:AlternateContent>
                  </a:graphicData>
                </a:graphic>
              </wp:anchor>
            </w:drawing>
          </mc:Choice>
          <mc:Fallback>
            <w:pict>
              <v:shape id="_x0000_s1026" o:spid="_x0000_s1026" o:spt="75" style="position:absolute;left:0pt;margin-left:14.5pt;margin-top:138.5pt;height:12.7pt;width:18.1pt;z-index:251790336;mso-width-relative:page;mso-height-relative:page;" coordsize="21600,21600" o:gfxdata="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">
                <v:imagedata r:id="rId129" o:title=""/>
                <o:lock v:ext="edit"/>
              </v:shape>
            </w:pict>
          </mc:Fallback>
        </mc:AlternateContent>
      </w:r>
      <w:r>
        <w:rPr>
          <w:sz w:val="18"/>
        </w:rPr>
        <mc:AlternateContent>
          <mc:Choice Requires="wps">
            <w:drawing>
              <wp:anchor distT="0" distB="0" distL="114300" distR="114300" simplePos="0" relativeHeight="251789312" behindDoc="0" locked="0" layoutInCell="1" allowOverlap="1">
                <wp:simplePos x="0" y="0"/>
                <wp:positionH relativeFrom="column">
                  <wp:posOffset>121920</wp:posOffset>
                </wp:positionH>
                <wp:positionV relativeFrom="paragraph">
                  <wp:posOffset>1403985</wp:posOffset>
                </wp:positionV>
                <wp:extent cx="1294130" cy="241935"/>
                <wp:effectExtent l="9525" t="9525" r="17145" b="27940"/>
                <wp:wrapNone/>
                <wp:docPr id="220" name="Ink 22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0">
                          <w14:nvContentPartPr>
                            <w14:cNvPr id="220" name="Ink 220"/>
                            <w14:cNvContentPartPr/>
                          </w14:nvContentPartPr>
                          <w14:xfrm>
                            <a:off x="1264920" y="2318385"/>
                            <a:ext cx="1294130" cy="241935"/>
                          </w14:xfrm>
                        </w14:contentPart>
                      </mc:Choice>
                    </mc:AlternateContent>
                  </a:graphicData>
                </a:graphic>
              </wp:anchor>
            </w:drawing>
          </mc:Choice>
          <mc:Fallback>
            <w:pict>
              <v:shape id="_x0000_s1026" o:spid="_x0000_s1026" o:spt="75" style="position:absolute;left:0pt;margin-left:9.6pt;margin-top:110.55pt;height:19.05pt;width:101.9pt;z-index:251789312;mso-width-relative:page;mso-height-relative:page;" coordsize="21600,21600" o:gfxdata="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">
                <v:imagedata r:id="rId131" o:title=""/>
                <o:lock v:ext="edit"/>
              </v:shape>
            </w:pict>
          </mc:Fallback>
        </mc:AlternateContent>
      </w:r>
      <w:r>
        <w:rPr>
          <w:rFonts w:ascii="Consolas" w:hAnsi="Consolas" w:eastAsia="Times New Roman" w:cs="Times New Roman"/>
          <w:color w:val="222222"/>
          <w:kern w:val="0"/>
          <w:sz w:val="18"/>
          <w:szCs w:val="18"/>
          <w:shd w:val="clear" w:color="auto" w:fill="FFFFFF"/>
        </w:rPr>
        <w:t>Which of the following statements describing brainstorming is TRUE?</w:t>
      </w:r>
      <w:r>
        <w:rPr>
          <w:rFonts w:ascii="Times New Roman" w:hAnsi="Times New Roman" w:eastAsia="Times New Roman" w:cs="Times New Roman"/>
          <w:kern w:val="0"/>
          <w:sz w:val="24"/>
          <w:szCs w:val="24"/>
        </w:rPr>
        <w:drawing>
          <wp:inline distT="0" distB="0" distL="0" distR="0">
            <wp:extent cx="5274310" cy="2056765"/>
            <wp:effectExtent l="0" t="0" r="889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2056765"/>
                    </a:xfrm>
                    <a:prstGeom prst="rect">
                      <a:avLst/>
                    </a:prstGeom>
                    <a:noFill/>
                    <a:ln>
                      <a:noFill/>
                    </a:ln>
                  </pic:spPr>
                </pic:pic>
              </a:graphicData>
            </a:graphic>
          </wp:inline>
        </w:drawing>
      </w:r>
    </w:p>
    <w:p>
      <w:pPr>
        <w:widowControl/>
        <w:autoSpaceDE/>
        <w:autoSpaceDN/>
        <w:spacing w:before="60" w:after="60" w:line="312" w:lineRule="auto"/>
        <w:ind w:left="0" w:leftChars="0"/>
        <w:rPr>
          <w:rFonts w:ascii="Times New Roman" w:hAnsi="Times New Roman" w:eastAsia="Times New Roman" w:cs="Times New Roman"/>
          <w:kern w:val="0"/>
          <w:sz w:val="24"/>
          <w:szCs w:val="24"/>
        </w:rPr>
      </w:pPr>
      <w:r>
        <w:rPr>
          <w:sz w:val="24"/>
        </w:rPr>
        <mc:AlternateContent>
          <mc:Choice Requires="wps">
            <w:drawing>
              <wp:anchor distT="0" distB="0" distL="114300" distR="114300" simplePos="0" relativeHeight="251704320" behindDoc="0" locked="0" layoutInCell="1" allowOverlap="1">
                <wp:simplePos x="0" y="0"/>
                <wp:positionH relativeFrom="column">
                  <wp:posOffset>165100</wp:posOffset>
                </wp:positionH>
                <wp:positionV relativeFrom="paragraph">
                  <wp:posOffset>953770</wp:posOffset>
                </wp:positionV>
                <wp:extent cx="167005" cy="201295"/>
                <wp:effectExtent l="9525" t="9525" r="26670" b="17780"/>
                <wp:wrapNone/>
                <wp:docPr id="132" name="Ink 132"/>
                <wp:cNvGraphicFramePr/>
                <a:graphic xmlns:a="http://schemas.openxmlformats.org/drawingml/2006/main">
                  <a:graphicData uri="http://schemas.microsoft.com/office/word/2010/wordprocessingInk">
                    <mc:AlternateContent xmlns:a14="http://schemas.microsoft.com/office/drawing/2010/main">
                      <mc:Choice Requires="a14">
                        <w14:contentPart bwMode="clr" r:id="rId133">
                          <w14:nvContentPartPr>
                            <w14:cNvPr id="132" name="Ink 132"/>
                            <w14:cNvContentPartPr/>
                          </w14:nvContentPartPr>
                          <w14:xfrm>
                            <a:off x="1308100" y="4519930"/>
                            <a:ext cx="167005" cy="201295"/>
                          </w14:xfrm>
                        </w14:contentPart>
                      </mc:Choice>
                    </mc:AlternateContent>
                  </a:graphicData>
                </a:graphic>
              </wp:anchor>
            </w:drawing>
          </mc:Choice>
          <mc:Fallback>
            <w:pict>
              <v:shape id="_x0000_s1026" o:spid="_x0000_s1026" o:spt="75" style="position:absolute;left:0pt;margin-left:13pt;margin-top:75.1pt;height:15.85pt;width:13.15pt;z-index:251704320;mso-width-relative:page;mso-height-relative:page;" coordsize="21600,21600" o:gfxdata="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">
                <v:imagedata r:id="rId134" o:title=""/>
                <o:lock v:ext="edit"/>
              </v:shape>
            </w:pict>
          </mc:Fallback>
        </mc:AlternateContent>
      </w:r>
      <w:r>
        <w:rPr>
          <w:sz w:val="24"/>
        </w:rPr>
        <mc:AlternateContent>
          <mc:Choice Requires="wps">
            <w:drawing>
              <wp:anchor distT="0" distB="0" distL="114300" distR="114300" simplePos="0" relativeHeight="251703296" behindDoc="0" locked="0" layoutInCell="1" allowOverlap="1">
                <wp:simplePos x="0" y="0"/>
                <wp:positionH relativeFrom="column">
                  <wp:posOffset>1428115</wp:posOffset>
                </wp:positionH>
                <wp:positionV relativeFrom="paragraph">
                  <wp:posOffset>644525</wp:posOffset>
                </wp:positionV>
                <wp:extent cx="127000" cy="140970"/>
                <wp:effectExtent l="9525" t="9525" r="15875" b="27305"/>
                <wp:wrapNone/>
                <wp:docPr id="131" name="Ink 131"/>
                <wp:cNvGraphicFramePr/>
                <a:graphic xmlns:a="http://schemas.openxmlformats.org/drawingml/2006/main">
                  <a:graphicData uri="http://schemas.microsoft.com/office/word/2010/wordprocessingInk">
                    <mc:AlternateContent xmlns:a14="http://schemas.microsoft.com/office/drawing/2010/main">
                      <mc:Choice Requires="a14">
                        <w14:contentPart bwMode="clr" r:id="rId135">
                          <w14:nvContentPartPr>
                            <w14:cNvPr id="131" name="Ink 131"/>
                            <w14:cNvContentPartPr/>
                          </w14:nvContentPartPr>
                          <w14:xfrm>
                            <a:off x="2571115" y="4210685"/>
                            <a:ext cx="127000" cy="140970"/>
                          </w14:xfrm>
                        </w14:contentPart>
                      </mc:Choice>
                    </mc:AlternateContent>
                  </a:graphicData>
                </a:graphic>
              </wp:anchor>
            </w:drawing>
          </mc:Choice>
          <mc:Fallback>
            <w:pict>
              <v:shape id="_x0000_s1026" o:spid="_x0000_s1026" o:spt="75" style="position:absolute;left:0pt;margin-left:112.45pt;margin-top:50.75pt;height:11.1pt;width:10pt;z-index:251703296;mso-width-relative:page;mso-height-relative:page;" coordsize="21600,21600" o:gfxdata="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">
                <v:imagedata r:id="rId136" o:title=""/>
                <o:lock v:ext="edit"/>
              </v:shape>
            </w:pict>
          </mc:Fallback>
        </mc:AlternateContent>
      </w:r>
      <w:r>
        <w:rPr>
          <w:sz w:val="24"/>
        </w:rPr>
        <mc:AlternateContent>
          <mc:Choice Requires="wps">
            <w:drawing>
              <wp:anchor distT="0" distB="0" distL="114300" distR="114300" simplePos="0" relativeHeight="251702272" behindDoc="0" locked="0" layoutInCell="1" allowOverlap="1">
                <wp:simplePos x="0" y="0"/>
                <wp:positionH relativeFrom="column">
                  <wp:posOffset>171450</wp:posOffset>
                </wp:positionH>
                <wp:positionV relativeFrom="paragraph">
                  <wp:posOffset>638175</wp:posOffset>
                </wp:positionV>
                <wp:extent cx="1263015" cy="321945"/>
                <wp:effectExtent l="9525" t="9525" r="22860" b="24130"/>
                <wp:wrapNone/>
                <wp:docPr id="130" name="Ink 130"/>
                <wp:cNvGraphicFramePr/>
                <a:graphic xmlns:a="http://schemas.openxmlformats.org/drawingml/2006/main">
                  <a:graphicData uri="http://schemas.microsoft.com/office/word/2010/wordprocessingInk">
                    <mc:AlternateContent xmlns:a14="http://schemas.microsoft.com/office/drawing/2010/main">
                      <mc:Choice Requires="a14">
                        <w14:contentPart bwMode="clr" r:id="rId137">
                          <w14:nvContentPartPr>
                            <w14:cNvPr id="130" name="Ink 130"/>
                            <w14:cNvContentPartPr/>
                          </w14:nvContentPartPr>
                          <w14:xfrm>
                            <a:off x="1314450" y="4204335"/>
                            <a:ext cx="1263015" cy="321945"/>
                          </w14:xfrm>
                        </w14:contentPart>
                      </mc:Choice>
                    </mc:AlternateContent>
                  </a:graphicData>
                </a:graphic>
              </wp:anchor>
            </w:drawing>
          </mc:Choice>
          <mc:Fallback>
            <w:pict>
              <v:shape id="_x0000_s1026" o:spid="_x0000_s1026" o:spt="75" style="position:absolute;left:0pt;margin-left:13.5pt;margin-top:50.25pt;height:25.35pt;width:99.45pt;z-index:251702272;mso-width-relative:page;mso-height-relative:page;" coordsize="21600,21600" o:gfxdata="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">
                <v:imagedata r:id="rId138" o:title=""/>
                <o:lock v:ext="edit"/>
              </v:shape>
            </w:pict>
          </mc:Fallback>
        </mc:AlternateContent>
      </w:r>
    </w:p>
    <w:p>
      <w:pPr>
        <w:pStyle w:val="4"/>
        <w:bidi w:val="0"/>
        <w:ind w:left="0" w:leftChars="0"/>
        <w:rPr>
          <w:ins w:id="89" w:author="wang wang" w:date="2021-02-26T11:11:49Z"/>
          <w:b/>
          <w:bCs/>
          <w:color w:val="000000" w:themeColor="text1"/>
          <w:sz w:val="24"/>
          <w:szCs w:val="28"/>
          <w:u w:val="single"/>
          <w:lang w:val="en-US"/>
          <w14:textFill>
            <w14:solidFill>
              <w14:schemeClr w14:val="tx1"/>
            </w14:solidFill>
          </w14:textFill>
        </w:rPr>
      </w:pPr>
      <w:ins w:id="90" w:author="wang wang" w:date="2021-02-26T11:11:49Z">
        <w:r>
          <w:rPr>
            <w:rFonts w:hint="default"/>
            <w:b/>
            <w:bCs/>
            <w:color w:val="000000" w:themeColor="text1"/>
            <w:sz w:val="24"/>
            <w:szCs w:val="28"/>
            <w:u w:val="single"/>
            <w:lang w:val="en-US"/>
            <w14:textFill>
              <w14:solidFill>
                <w14:schemeClr w14:val="tx1"/>
              </w14:solidFill>
            </w14:textFill>
          </w:rPr>
          <w:t xml:space="preserve">Usability Goals </w:t>
        </w:r>
      </w:ins>
    </w:p>
    <w:p>
      <w:pPr>
        <w:pStyle w:val="4"/>
        <w:bidi w:val="0"/>
        <w:ind w:left="0" w:leftChars="0"/>
        <w:rPr>
          <w:ins w:id="91" w:author="wang wang" w:date="2021-02-26T11:11:49Z"/>
          <w:rFonts w:hint="default"/>
          <w:color w:val="000000" w:themeColor="text1"/>
          <w:u w:val="single"/>
          <w14:textFill>
            <w14:solidFill>
              <w14:schemeClr w14:val="tx1"/>
            </w14:solidFill>
          </w14:textFill>
        </w:rPr>
      </w:pPr>
      <w:ins w:id="92" w:author="wang wang" w:date="2021-02-26T11:11:49Z">
        <w:r>
          <w:rPr>
            <w:rFonts w:hint="default"/>
            <w:color w:val="000000" w:themeColor="text1"/>
            <w:u w:val="single"/>
            <w:lang w:eastAsia="zh-CN"/>
            <w14:textFill>
              <w14:solidFill>
                <w14:schemeClr w14:val="tx1"/>
              </w14:solidFill>
            </w14:textFill>
          </w:rPr>
          <w:t>•</w:t>
        </w:r>
      </w:ins>
      <w:ins w:id="93" w:author="wang wang" w:date="2021-02-26T11:11:49Z">
        <w:r>
          <w:rPr>
            <w:rFonts w:hint="default"/>
            <w:color w:val="000000" w:themeColor="text1"/>
            <w:u w:val="single"/>
            <w:lang w:val="en-US"/>
            <w14:textFill>
              <w14:solidFill>
                <w14:schemeClr w14:val="tx1"/>
              </w14:solidFill>
            </w14:textFill>
          </w:rPr>
          <w:t xml:space="preserve"> Effective - effective to use </w:t>
        </w:r>
      </w:ins>
    </w:p>
    <w:p>
      <w:pPr>
        <w:pStyle w:val="4"/>
        <w:bidi w:val="0"/>
        <w:ind w:left="0" w:leftChars="0"/>
        <w:rPr>
          <w:ins w:id="94" w:author="wang wang" w:date="2021-02-26T11:11:49Z"/>
          <w:rFonts w:hint="default"/>
          <w:color w:val="000000" w:themeColor="text1"/>
          <w:u w:val="single"/>
          <w:lang w:val="en-US"/>
          <w14:textFill>
            <w14:solidFill>
              <w14:schemeClr w14:val="tx1"/>
            </w14:solidFill>
          </w14:textFill>
        </w:rPr>
      </w:pPr>
      <w:ins w:id="95" w:author="wang wang" w:date="2021-02-26T11:11:49Z">
        <w:r>
          <w:rPr>
            <w:rFonts w:hint="default"/>
            <w:color w:val="000000" w:themeColor="text1"/>
            <w:u w:val="single"/>
            <w:lang w:val="en-US"/>
            <w14:textFill>
              <w14:solidFill>
                <w14:schemeClr w14:val="tx1"/>
              </w14:solidFill>
            </w14:textFill>
          </w:rPr>
          <w:t>• Efficient - efficient to use</w:t>
        </w:r>
      </w:ins>
    </w:p>
    <w:p>
      <w:pPr>
        <w:widowControl/>
        <w:autoSpaceDE/>
        <w:autoSpaceDN/>
        <w:spacing w:before="60" w:after="60" w:line="312" w:lineRule="auto"/>
        <w:ind w:left="0"/>
        <w:rPr>
          <w:rFonts w:ascii="Times New Roman" w:hAnsi="Times New Roman" w:eastAsia="Times New Roman" w:cs="Times New Roman"/>
          <w:kern w:val="0"/>
          <w:sz w:val="24"/>
          <w:szCs w:val="24"/>
        </w:rPr>
      </w:pPr>
    </w:p>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Consolas" w:hAnsi="Consolas" w:eastAsia="Times New Roman" w:cs="Times New Roman"/>
          <w:color w:val="222222"/>
          <w:kern w:val="0"/>
          <w:sz w:val="18"/>
          <w:szCs w:val="18"/>
          <w:shd w:val="clear" w:color="auto" w:fill="FFFFFF"/>
        </w:rPr>
        <w:t>_______________ is a Usability Goal, referring to how easy a system is to use on subsequent uses: </w:t>
      </w:r>
    </w:p>
    <w:p>
      <w:pPr>
        <w:pStyle w:val="4"/>
        <w:bidi w:val="0"/>
        <w:ind w:left="0" w:leftChars="0"/>
        <w:rPr>
          <w:ins w:id="96" w:author="wang wang" w:date="2021-02-26T11:11:49Z"/>
          <w:rFonts w:hint="default"/>
          <w:color w:val="000000" w:themeColor="text1"/>
          <w:u w:val="single"/>
          <w:lang w:val="en-US"/>
          <w14:textFill>
            <w14:solidFill>
              <w14:schemeClr w14:val="tx1"/>
            </w14:solidFill>
          </w14:textFill>
        </w:rPr>
      </w:pPr>
      <w:r>
        <w:rPr>
          <w:rFonts w:ascii="Times New Roman" w:hAnsi="Times New Roman" w:eastAsia="Times New Roman" w:cs="Times New Roman"/>
          <w:kern w:val="0"/>
          <w:sz w:val="24"/>
          <w:szCs w:val="24"/>
        </w:rPr>
        <w:drawing>
          <wp:inline distT="0" distB="0" distL="0" distR="0">
            <wp:extent cx="1541780" cy="1846580"/>
            <wp:effectExtent l="0" t="0" r="127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1541780" cy="1846580"/>
                    </a:xfrm>
                    <a:prstGeom prst="rect">
                      <a:avLst/>
                    </a:prstGeom>
                    <a:noFill/>
                    <a:ln>
                      <a:noFill/>
                    </a:ln>
                  </pic:spPr>
                </pic:pic>
              </a:graphicData>
            </a:graphic>
          </wp:inline>
        </w:drawing>
      </w:r>
    </w:p>
    <w:p>
      <w:pPr>
        <w:pStyle w:val="4"/>
        <w:bidi w:val="0"/>
        <w:rPr>
          <w:ins w:id="97" w:author="wang wang" w:date="2021-02-26T11:11:49Z"/>
          <w:rFonts w:hint="default"/>
          <w:color w:val="000000" w:themeColor="text1"/>
          <w:u w:val="single"/>
          <w:lang w:val="en-US"/>
          <w14:textFill>
            <w14:solidFill>
              <w14:schemeClr w14:val="tx1"/>
            </w14:solidFill>
          </w14:textFill>
        </w:rPr>
      </w:pPr>
      <w:ins w:id="98" w:author="wang wang" w:date="2021-02-26T11:11:49Z">
        <w:r>
          <w:rPr>
            <w:rFonts w:hint="default"/>
            <w:color w:val="000000" w:themeColor="text1"/>
            <w:u w:val="single"/>
            <w:lang w:val="en-US"/>
            <w14:textFill>
              <w14:solidFill>
                <w14:schemeClr w14:val="tx1"/>
              </w14:solidFill>
            </w14:textFill>
          </w:rPr>
          <w:t xml:space="preserve"> • Safe to use - safety </w:t>
        </w:r>
      </w:ins>
    </w:p>
    <w:p>
      <w:pPr>
        <w:pStyle w:val="4"/>
        <w:bidi w:val="0"/>
        <w:rPr>
          <w:ins w:id="99" w:author="wang wang" w:date="2021-02-26T11:11:49Z"/>
          <w:rFonts w:hint="default"/>
          <w:color w:val="000000" w:themeColor="text1"/>
          <w:u w:val="single"/>
          <w:lang w:val="en-US"/>
          <w14:textFill>
            <w14:solidFill>
              <w14:schemeClr w14:val="tx1"/>
            </w14:solidFill>
          </w14:textFill>
        </w:rPr>
      </w:pPr>
      <w:ins w:id="100" w:author="wang wang" w:date="2021-02-26T11:11:49Z">
        <w:r>
          <w:rPr>
            <w:rFonts w:hint="default"/>
            <w:color w:val="000000" w:themeColor="text1"/>
            <w:u w:val="single"/>
            <w:lang w:val="en-US"/>
            <w14:textFill>
              <w14:solidFill>
                <w14:schemeClr w14:val="tx1"/>
              </w14:solidFill>
            </w14:textFill>
          </w:rPr>
          <w:t xml:space="preserve">• Utility - provides good utility </w:t>
        </w:r>
      </w:ins>
    </w:p>
    <w:p>
      <w:pPr>
        <w:pStyle w:val="4"/>
        <w:bidi w:val="0"/>
        <w:rPr>
          <w:ins w:id="101" w:author="wang wang" w:date="2021-02-26T11:11:49Z"/>
          <w:rFonts w:hint="default"/>
          <w:color w:val="000000" w:themeColor="text1"/>
          <w:u w:val="single"/>
          <w:lang w:val="en-US"/>
          <w14:textFill>
            <w14:solidFill>
              <w14:schemeClr w14:val="tx1"/>
            </w14:solidFill>
          </w14:textFill>
        </w:rPr>
      </w:pPr>
      <w:ins w:id="102" w:author="wang wang" w:date="2021-02-26T11:11:49Z">
        <w:r>
          <w:rPr>
            <w:rFonts w:hint="default"/>
            <w:color w:val="000000" w:themeColor="text1"/>
            <w:u w:val="single"/>
            <w:lang w:val="en-US"/>
            <w14:textFill>
              <w14:solidFill>
                <w14:schemeClr w14:val="tx1"/>
              </w14:solidFill>
            </w14:textFill>
          </w:rPr>
          <w:t xml:space="preserve">• Learnability - easy to learn </w:t>
        </w:r>
      </w:ins>
    </w:p>
    <w:p>
      <w:pPr>
        <w:pStyle w:val="4"/>
        <w:bidi w:val="0"/>
        <w:rPr>
          <w:ins w:id="103" w:author="wang wang" w:date="2021-02-26T11:11:49Z"/>
          <w:rFonts w:hint="default"/>
          <w:color w:val="000000" w:themeColor="text1"/>
          <w:u w:val="single"/>
          <w:lang w:val="en-US"/>
          <w14:textFill>
            <w14:solidFill>
              <w14:schemeClr w14:val="tx1"/>
            </w14:solidFill>
          </w14:textFill>
        </w:rPr>
      </w:pPr>
      <w:ins w:id="104" w:author="wang wang" w:date="2021-02-26T11:11:49Z">
        <w:r>
          <w:rPr>
            <w:rFonts w:hint="default"/>
            <w:color w:val="000000" w:themeColor="text1"/>
            <w:u w:val="single"/>
            <w:lang w:val="en-US"/>
            <w14:textFill>
              <w14:solidFill>
                <w14:schemeClr w14:val="tx1"/>
              </w14:solidFill>
            </w14:textFill>
          </w:rPr>
          <w:t xml:space="preserve">• Memorability - easy to remember how to use </w:t>
        </w:r>
      </w:ins>
    </w:p>
    <w:p>
      <w:pPr>
        <w:widowControl/>
        <w:autoSpaceDE/>
        <w:autoSpaceDN/>
        <w:spacing w:before="60" w:after="60" w:line="312" w:lineRule="auto"/>
        <w:ind w:left="0"/>
        <w:rPr>
          <w:rFonts w:ascii="Times New Roman" w:hAnsi="Times New Roman" w:eastAsia="Times New Roman" w:cs="Times New Roman"/>
          <w:kern w:val="0"/>
          <w:sz w:val="24"/>
          <w:szCs w:val="24"/>
        </w:rPr>
      </w:pPr>
    </w:p>
    <w:p>
      <w:pPr>
        <w:widowControl/>
        <w:autoSpaceDE/>
        <w:autoSpaceDN/>
        <w:spacing w:before="60" w:after="60" w:line="312" w:lineRule="auto"/>
        <w:ind w:left="0"/>
        <w:rPr>
          <w:rFonts w:ascii="Times New Roman" w:hAnsi="Times New Roman" w:eastAsia="Times New Roman" w:cs="Times New Roman"/>
          <w:i/>
          <w:iCs/>
          <w:kern w:val="0"/>
          <w:sz w:val="24"/>
          <w:szCs w:val="24"/>
        </w:rPr>
      </w:pPr>
      <w:r>
        <w:rPr>
          <w:i/>
          <w:iCs/>
          <w:sz w:val="24"/>
        </w:rPr>
        <mc:AlternateContent>
          <mc:Choice Requires="wps">
            <w:drawing>
              <wp:anchor distT="0" distB="0" distL="114300" distR="114300" simplePos="0" relativeHeight="251708416" behindDoc="0" locked="0" layoutInCell="1" allowOverlap="1">
                <wp:simplePos x="0" y="0"/>
                <wp:positionH relativeFrom="column">
                  <wp:posOffset>1213485</wp:posOffset>
                </wp:positionH>
                <wp:positionV relativeFrom="paragraph">
                  <wp:posOffset>1637030</wp:posOffset>
                </wp:positionV>
                <wp:extent cx="320675" cy="350520"/>
                <wp:effectExtent l="9525" t="9525" r="25400" b="20955"/>
                <wp:wrapNone/>
                <wp:docPr id="137" name="Ink 137"/>
                <wp:cNvGraphicFramePr/>
                <a:graphic xmlns:a="http://schemas.openxmlformats.org/drawingml/2006/main">
                  <a:graphicData uri="http://schemas.microsoft.com/office/word/2010/wordprocessingInk">
                    <mc:AlternateContent xmlns:a14="http://schemas.microsoft.com/office/drawing/2010/main">
                      <mc:Choice Requires="a14">
                        <w14:contentPart bwMode="clr" r:id="rId140">
                          <w14:nvContentPartPr>
                            <w14:cNvPr id="137" name="Ink 137"/>
                            <w14:cNvContentPartPr/>
                          </w14:nvContentPartPr>
                          <w14:xfrm>
                            <a:off x="2356485" y="2846705"/>
                            <a:ext cx="320675" cy="350520"/>
                          </w14:xfrm>
                        </w14:contentPart>
                      </mc:Choice>
                    </mc:AlternateContent>
                  </a:graphicData>
                </a:graphic>
              </wp:anchor>
            </w:drawing>
          </mc:Choice>
          <mc:Fallback>
            <w:pict>
              <v:shape id="_x0000_s1026" o:spid="_x0000_s1026" o:spt="75" style="position:absolute;left:0pt;margin-left:95.55pt;margin-top:128.9pt;height:27.6pt;width:25.25pt;z-index:251708416;mso-width-relative:page;mso-height-relative:page;" coordsize="21600,21600" o:gfxdata="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">
                <v:imagedata r:id="rId141" o:title=""/>
                <o:lock v:ext="edit"/>
              </v:shape>
            </w:pict>
          </mc:Fallback>
        </mc:AlternateContent>
      </w:r>
      <w:r>
        <w:rPr>
          <w:rFonts w:ascii="Times New Roman" w:hAnsi="Times New Roman" w:eastAsia="Times New Roman" w:cs="Times New Roman"/>
          <w:i/>
          <w:iCs/>
          <w:kern w:val="0"/>
          <w:sz w:val="24"/>
          <w:szCs w:val="24"/>
        </w:rPr>
        <w:drawing>
          <wp:inline distT="0" distB="0" distL="0" distR="0">
            <wp:extent cx="5274310" cy="2822575"/>
            <wp:effectExtent l="0" t="0" r="8890" b="222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74310" cy="2822575"/>
                    </a:xfrm>
                    <a:prstGeom prst="rect">
                      <a:avLst/>
                    </a:prstGeom>
                    <a:noFill/>
                    <a:ln>
                      <a:noFill/>
                    </a:ln>
                  </pic:spPr>
                </pic:pic>
              </a:graphicData>
            </a:graphic>
          </wp:inline>
        </w:drawing>
      </w:r>
      <w:r>
        <w:rPr>
          <w:i/>
          <w:iCs/>
          <w:sz w:val="24"/>
        </w:rPr>
        <mc:AlternateContent>
          <mc:Choice Requires="wps">
            <w:drawing>
              <wp:anchor distT="0" distB="0" distL="114300" distR="114300" simplePos="0" relativeHeight="251707392" behindDoc="0" locked="0" layoutInCell="1" allowOverlap="1">
                <wp:simplePos x="0" y="0"/>
                <wp:positionH relativeFrom="column">
                  <wp:posOffset>184150</wp:posOffset>
                </wp:positionH>
                <wp:positionV relativeFrom="paragraph">
                  <wp:posOffset>1258570</wp:posOffset>
                </wp:positionV>
                <wp:extent cx="273685" cy="352425"/>
                <wp:effectExtent l="9525" t="9525" r="21590" b="19050"/>
                <wp:wrapNone/>
                <wp:docPr id="135" name="Ink 135"/>
                <wp:cNvGraphicFramePr/>
                <a:graphic xmlns:a="http://schemas.openxmlformats.org/drawingml/2006/main">
                  <a:graphicData uri="http://schemas.microsoft.com/office/word/2010/wordprocessingInk">
                    <mc:AlternateContent xmlns:a14="http://schemas.microsoft.com/office/drawing/2010/main">
                      <mc:Choice Requires="a14">
                        <w14:contentPart bwMode="clr" r:id="rId143">
                          <w14:nvContentPartPr>
                            <w14:cNvPr id="135" name="Ink 135"/>
                            <w14:cNvContentPartPr/>
                          </w14:nvContentPartPr>
                          <w14:xfrm>
                            <a:off x="1327150" y="2468245"/>
                            <a:ext cx="273685" cy="352425"/>
                          </w14:xfrm>
                        </w14:contentPart>
                      </mc:Choice>
                    </mc:AlternateContent>
                  </a:graphicData>
                </a:graphic>
              </wp:anchor>
            </w:drawing>
          </mc:Choice>
          <mc:Fallback>
            <w:pict>
              <v:shape id="_x0000_s1026" o:spid="_x0000_s1026" o:spt="75" style="position:absolute;left:0pt;margin-left:14.5pt;margin-top:99.1pt;height:27.75pt;width:21.55pt;z-index:251707392;mso-width-relative:page;mso-height-relative:page;" coordsize="21600,21600" o:gfxdata="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">
                <v:imagedata r:id="rId144" o:title=""/>
                <o:lock v:ext="edit"/>
              </v:shape>
            </w:pict>
          </mc:Fallback>
        </mc:AlternateContent>
      </w:r>
      <w:r>
        <w:rPr>
          <w:i/>
          <w:iCs/>
          <w:sz w:val="24"/>
        </w:rPr>
        <mc:AlternateContent>
          <mc:Choice Requires="wps">
            <w:drawing>
              <wp:anchor distT="0" distB="0" distL="114300" distR="114300" simplePos="0" relativeHeight="251706368" behindDoc="0" locked="0" layoutInCell="1" allowOverlap="1">
                <wp:simplePos x="0" y="0"/>
                <wp:positionH relativeFrom="column">
                  <wp:posOffset>223520</wp:posOffset>
                </wp:positionH>
                <wp:positionV relativeFrom="paragraph">
                  <wp:posOffset>1384300</wp:posOffset>
                </wp:positionV>
                <wp:extent cx="313055" cy="172085"/>
                <wp:effectExtent l="9525" t="9525" r="33020" b="21590"/>
                <wp:wrapNone/>
                <wp:docPr id="134" name="Ink 134"/>
                <wp:cNvGraphicFramePr/>
                <a:graphic xmlns:a="http://schemas.openxmlformats.org/drawingml/2006/main">
                  <a:graphicData uri="http://schemas.microsoft.com/office/word/2010/wordprocessingInk">
                    <mc:AlternateContent xmlns:a14="http://schemas.microsoft.com/office/drawing/2010/main">
                      <mc:Choice Requires="a14">
                        <w14:contentPart bwMode="clr" r:id="rId145">
                          <w14:nvContentPartPr>
                            <w14:cNvPr id="134" name="Ink 134"/>
                            <w14:cNvContentPartPr/>
                          </w14:nvContentPartPr>
                          <w14:xfrm>
                            <a:off x="1366520" y="2593975"/>
                            <a:ext cx="313055" cy="172085"/>
                          </w14:xfrm>
                        </w14:contentPart>
                      </mc:Choice>
                    </mc:AlternateContent>
                  </a:graphicData>
                </a:graphic>
              </wp:anchor>
            </w:drawing>
          </mc:Choice>
          <mc:Fallback>
            <w:pict>
              <v:shape id="_x0000_s1026" o:spid="_x0000_s1026" o:spt="75" style="position:absolute;left:0pt;margin-left:17.6pt;margin-top:109pt;height:13.55pt;width:24.65pt;z-index:251706368;mso-width-relative:page;mso-height-relative:page;" coordsize="21600,21600" o:gfxdata="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">
                <v:imagedata r:id="rId146" o:title=""/>
                <o:lock v:ext="edit"/>
              </v:shape>
            </w:pict>
          </mc:Fallback>
        </mc:AlternateContent>
      </w:r>
      <w:r>
        <w:rPr>
          <w:i/>
          <w:iCs/>
          <w:sz w:val="24"/>
        </w:rPr>
        <mc:AlternateContent>
          <mc:Choice Requires="wps">
            <w:drawing>
              <wp:anchor distT="0" distB="0" distL="114300" distR="114300" simplePos="0" relativeHeight="251705344" behindDoc="0" locked="0" layoutInCell="1" allowOverlap="1">
                <wp:simplePos x="0" y="0"/>
                <wp:positionH relativeFrom="column">
                  <wp:posOffset>-3810</wp:posOffset>
                </wp:positionH>
                <wp:positionV relativeFrom="paragraph">
                  <wp:posOffset>1807845</wp:posOffset>
                </wp:positionV>
                <wp:extent cx="1175385" cy="265430"/>
                <wp:effectExtent l="9525" t="9525" r="8890" b="29845"/>
                <wp:wrapNone/>
                <wp:docPr id="133" name="Ink 133"/>
                <wp:cNvGraphicFramePr/>
                <a:graphic xmlns:a="http://schemas.openxmlformats.org/drawingml/2006/main">
                  <a:graphicData uri="http://schemas.microsoft.com/office/word/2010/wordprocessingInk">
                    <mc:AlternateContent xmlns:a14="http://schemas.microsoft.com/office/drawing/2010/main">
                      <mc:Choice Requires="a14">
                        <w14:contentPart bwMode="clr" r:id="rId147">
                          <w14:nvContentPartPr>
                            <w14:cNvPr id="133" name="Ink 133"/>
                            <w14:cNvContentPartPr/>
                          </w14:nvContentPartPr>
                          <w14:xfrm>
                            <a:off x="1139190" y="3017520"/>
                            <a:ext cx="1175385" cy="265430"/>
                          </w14:xfrm>
                        </w14:contentPart>
                      </mc:Choice>
                    </mc:AlternateContent>
                  </a:graphicData>
                </a:graphic>
              </wp:anchor>
            </w:drawing>
          </mc:Choice>
          <mc:Fallback>
            <w:pict>
              <v:shape id="_x0000_s1026" o:spid="_x0000_s1026" o:spt="75" style="position:absolute;left:0pt;margin-left:-0.3pt;margin-top:142.35pt;height:20.9pt;width:92.55pt;z-index:251705344;mso-width-relative:page;mso-height-relative:page;" coordsize="21600,21600" o:gfxdata="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">
                <v:imagedata r:id="rId148" o:title=""/>
                <o:lock v:ext="edit"/>
              </v:shape>
            </w:pict>
          </mc:Fallback>
        </mc:AlternateContent>
      </w:r>
    </w:p>
    <w:p>
      <w:pPr>
        <w:widowControl/>
        <w:autoSpaceDE/>
        <w:autoSpaceDN/>
        <w:spacing w:before="60" w:after="60" w:line="312" w:lineRule="auto"/>
        <w:ind w:left="0"/>
        <w:rPr>
          <w:rFonts w:ascii="Times New Roman" w:hAnsi="Times New Roman" w:eastAsia="Times New Roman" w:cs="Times New Roman"/>
          <w:i/>
          <w:iCs/>
          <w:kern w:val="0"/>
          <w:sz w:val="24"/>
          <w:szCs w:val="24"/>
        </w:rPr>
      </w:pPr>
      <w:r>
        <w:drawing>
          <wp:inline distT="0" distB="0" distL="114300" distR="114300">
            <wp:extent cx="2935605" cy="1624330"/>
            <wp:effectExtent l="0" t="0" r="10795" b="127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
                    <pic:cNvPicPr>
                      <a:picLocks noChangeAspect="1"/>
                    </pic:cNvPicPr>
                  </pic:nvPicPr>
                  <pic:blipFill>
                    <a:blip r:embed="rId149"/>
                    <a:stretch>
                      <a:fillRect/>
                    </a:stretch>
                  </pic:blipFill>
                  <pic:spPr>
                    <a:xfrm>
                      <a:off x="0" y="0"/>
                      <a:ext cx="2935605" cy="1624330"/>
                    </a:xfrm>
                    <a:prstGeom prst="rect">
                      <a:avLst/>
                    </a:prstGeom>
                    <a:noFill/>
                    <a:ln w="9525">
                      <a:noFill/>
                    </a:ln>
                  </pic:spPr>
                </pic:pic>
              </a:graphicData>
            </a:graphic>
          </wp:inline>
        </w:drawing>
      </w:r>
    </w:p>
    <w:p>
      <w:pPr>
        <w:widowControl/>
        <w:numPr>
          <w:ilvl w:val="0"/>
          <w:numId w:val="6"/>
        </w:numPr>
        <w:autoSpaceDE/>
        <w:autoSpaceDN/>
        <w:spacing w:before="60" w:after="60" w:line="312" w:lineRule="auto"/>
        <w:textAlignment w:val="baseline"/>
        <w:rPr>
          <w:rFonts w:ascii="Helvetica" w:hAnsi="Helvetica" w:eastAsia="Times New Roman" w:cs="Helvetica"/>
          <w:color w:val="333333"/>
          <w:kern w:val="0"/>
          <w:sz w:val="22"/>
        </w:rPr>
      </w:pPr>
      <w:r>
        <w:rPr>
          <w:rFonts w:hint="eastAsia" w:ascii="SimSun" w:hAnsi="SimSun" w:eastAsia="SimSun" w:cs="SimSun"/>
          <w:color w:val="333333"/>
          <w:kern w:val="0"/>
          <w:sz w:val="22"/>
        </w:rPr>
        <w:t>题目</w:t>
      </w:r>
      <w:r>
        <w:rPr>
          <w:rFonts w:ascii="SimSun" w:hAnsi="SimSun" w:eastAsia="SimSun" w:cs="SimSun"/>
          <w:color w:val="333333"/>
          <w:kern w:val="0"/>
          <w:sz w:val="22"/>
        </w:rPr>
        <w:t>：</w:t>
      </w:r>
    </w:p>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Helvetica" w:hAnsi="Helvetica" w:eastAsia="Times New Roman" w:cs="Helvetica"/>
          <w:color w:val="333333"/>
          <w:kern w:val="0"/>
          <w:sz w:val="22"/>
        </w:rPr>
        <w:t>Providing keyboard shortcuts addresses</w:t>
      </w:r>
    </w:p>
    <w:p>
      <w:pPr>
        <w:widowControl/>
        <w:autoSpaceDE/>
        <w:autoSpaceDN/>
        <w:spacing w:before="60" w:after="60" w:line="312" w:lineRule="auto"/>
        <w:ind w:left="0"/>
        <w:rPr>
          <w:rFonts w:ascii="Times New Roman" w:hAnsi="Times New Roman" w:eastAsia="Times New Roman" w:cs="Times New Roman"/>
          <w:kern w:val="0"/>
          <w:sz w:val="24"/>
          <w:szCs w:val="24"/>
        </w:rPr>
      </w:pPr>
      <w:r>
        <w:rPr>
          <w:sz w:val="24"/>
        </w:rPr>
        <mc:AlternateContent>
          <mc:Choice Requires="wps">
            <w:drawing>
              <wp:anchor distT="0" distB="0" distL="114300" distR="114300" simplePos="0" relativeHeight="251709440" behindDoc="0" locked="0" layoutInCell="1" allowOverlap="1">
                <wp:simplePos x="0" y="0"/>
                <wp:positionH relativeFrom="column">
                  <wp:posOffset>2205355</wp:posOffset>
                </wp:positionH>
                <wp:positionV relativeFrom="paragraph">
                  <wp:posOffset>2112010</wp:posOffset>
                </wp:positionV>
                <wp:extent cx="172085" cy="141605"/>
                <wp:effectExtent l="9525" t="9525" r="21590" b="26670"/>
                <wp:wrapNone/>
                <wp:docPr id="138" name="Ink 13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0">
                          <w14:nvContentPartPr>
                            <w14:cNvPr id="138" name="Ink 138"/>
                            <w14:cNvContentPartPr/>
                          </w14:nvContentPartPr>
                          <w14:xfrm>
                            <a:off x="3348355" y="8743950"/>
                            <a:ext cx="172085" cy="141605"/>
                          </w14:xfrm>
                        </w14:contentPart>
                      </mc:Choice>
                    </mc:AlternateContent>
                  </a:graphicData>
                </a:graphic>
              </wp:anchor>
            </w:drawing>
          </mc:Choice>
          <mc:Fallback>
            <w:pict>
              <v:shape id="_x0000_s1026" o:spid="_x0000_s1026" o:spt="75" style="position:absolute;left:0pt;margin-left:173.65pt;margin-top:166.3pt;height:11.15pt;width:13.55pt;z-index:251709440;mso-width-relative:page;mso-height-relative:page;" coordsize="21600,21600" o:gfxdata="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">
                <v:imagedata r:id="rId151" o:title=""/>
                <o:lock v:ext="edit"/>
              </v:shape>
            </w:pict>
          </mc:Fallback>
        </mc:AlternateContent>
      </w:r>
      <w:r>
        <w:rPr>
          <w:rFonts w:ascii="Times New Roman" w:hAnsi="Times New Roman" w:eastAsia="Times New Roman" w:cs="Times New Roman"/>
          <w:kern w:val="0"/>
          <w:sz w:val="24"/>
          <w:szCs w:val="24"/>
        </w:rPr>
        <w:drawing>
          <wp:inline distT="0" distB="0" distL="0" distR="0">
            <wp:extent cx="4771390" cy="28016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4771390" cy="2801620"/>
                    </a:xfrm>
                    <a:prstGeom prst="rect">
                      <a:avLst/>
                    </a:prstGeom>
                    <a:noFill/>
                    <a:ln>
                      <a:noFill/>
                    </a:ln>
                  </pic:spPr>
                </pic:pic>
              </a:graphicData>
            </a:graphic>
          </wp:inline>
        </w:drawing>
      </w:r>
    </w:p>
    <w:p>
      <w:pPr>
        <w:pStyle w:val="4"/>
        <w:bidi w:val="0"/>
        <w:rPr>
          <w:ins w:id="105" w:author="wang wang" w:date="2021-02-26T11:11:49Z"/>
          <w:b/>
          <w:bCs/>
          <w:color w:val="000000" w:themeColor="text1"/>
          <w:sz w:val="24"/>
          <w:szCs w:val="28"/>
          <w:u w:val="single"/>
          <w:lang w:val="en-US"/>
          <w14:textFill>
            <w14:solidFill>
              <w14:schemeClr w14:val="tx1"/>
            </w14:solidFill>
          </w14:textFill>
        </w:rPr>
      </w:pPr>
      <w:ins w:id="106" w:author="wang wang" w:date="2021-02-26T11:11:49Z">
        <w:r>
          <w:rPr>
            <w:rFonts w:hint="default"/>
            <w:b/>
            <w:bCs/>
            <w:color w:val="000000" w:themeColor="text1"/>
            <w:sz w:val="24"/>
            <w:szCs w:val="28"/>
            <w:u w:val="single"/>
            <w:lang w:val="en-US"/>
            <w14:textFill>
              <w14:solidFill>
                <w14:schemeClr w14:val="tx1"/>
              </w14:solidFill>
            </w14:textFill>
          </w:rPr>
          <w:t xml:space="preserve">Usability Goals </w:t>
        </w:r>
      </w:ins>
    </w:p>
    <w:p>
      <w:pPr>
        <w:pStyle w:val="4"/>
        <w:bidi w:val="0"/>
        <w:rPr>
          <w:ins w:id="107" w:author="wang wang" w:date="2021-02-26T11:11:49Z"/>
          <w:rFonts w:hint="default"/>
          <w:color w:val="000000" w:themeColor="text1"/>
          <w:u w:val="single"/>
          <w14:textFill>
            <w14:solidFill>
              <w14:schemeClr w14:val="tx1"/>
            </w14:solidFill>
          </w14:textFill>
        </w:rPr>
      </w:pPr>
      <w:ins w:id="108" w:author="wang wang" w:date="2021-02-26T11:11:49Z">
        <w:r>
          <w:rPr>
            <w:rFonts w:hint="default"/>
            <w:color w:val="000000" w:themeColor="text1"/>
            <w:u w:val="single"/>
            <w:lang w:eastAsia="zh-CN"/>
            <w14:textFill>
              <w14:solidFill>
                <w14:schemeClr w14:val="tx1"/>
              </w14:solidFill>
            </w14:textFill>
          </w:rPr>
          <w:t>•</w:t>
        </w:r>
      </w:ins>
      <w:ins w:id="109" w:author="wang wang" w:date="2021-02-26T11:11:49Z">
        <w:r>
          <w:rPr>
            <w:rFonts w:hint="default"/>
            <w:color w:val="000000" w:themeColor="text1"/>
            <w:u w:val="single"/>
            <w:lang w:val="en-US"/>
            <w14:textFill>
              <w14:solidFill>
                <w14:schemeClr w14:val="tx1"/>
              </w14:solidFill>
            </w14:textFill>
          </w:rPr>
          <w:t xml:space="preserve"> Effective - effective to use </w:t>
        </w:r>
      </w:ins>
    </w:p>
    <w:p>
      <w:pPr>
        <w:pStyle w:val="4"/>
        <w:bidi w:val="0"/>
        <w:rPr>
          <w:ins w:id="110" w:author="wang wang" w:date="2021-02-26T11:11:49Z"/>
          <w:rFonts w:hint="default"/>
          <w:color w:val="000000" w:themeColor="text1"/>
          <w:u w:val="single"/>
          <w:lang w:val="en-US"/>
          <w14:textFill>
            <w14:solidFill>
              <w14:schemeClr w14:val="tx1"/>
            </w14:solidFill>
          </w14:textFill>
        </w:rPr>
      </w:pPr>
      <w:ins w:id="111" w:author="wang wang" w:date="2021-02-26T11:11:49Z">
        <w:r>
          <w:rPr>
            <w:rFonts w:hint="default"/>
            <w:color w:val="000000" w:themeColor="text1"/>
            <w:u w:val="single"/>
            <w:lang w:val="en-US"/>
            <w14:textFill>
              <w14:solidFill>
                <w14:schemeClr w14:val="tx1"/>
              </w14:solidFill>
            </w14:textFill>
          </w:rPr>
          <w:t>• Efficient - efficient to use</w:t>
        </w:r>
      </w:ins>
    </w:p>
    <w:p>
      <w:pPr>
        <w:pStyle w:val="4"/>
        <w:bidi w:val="0"/>
        <w:rPr>
          <w:ins w:id="112" w:author="wang wang" w:date="2021-02-26T11:11:49Z"/>
          <w:rFonts w:hint="default"/>
          <w:color w:val="000000" w:themeColor="text1"/>
          <w:u w:val="single"/>
          <w:lang w:val="en-US"/>
          <w14:textFill>
            <w14:solidFill>
              <w14:schemeClr w14:val="tx1"/>
            </w14:solidFill>
          </w14:textFill>
        </w:rPr>
      </w:pPr>
      <w:ins w:id="113" w:author="wang wang" w:date="2021-02-26T11:11:49Z">
        <w:r>
          <w:rPr>
            <w:rFonts w:hint="default"/>
            <w:color w:val="000000" w:themeColor="text1"/>
            <w:u w:val="single"/>
            <w:lang w:val="en-US"/>
            <w14:textFill>
              <w14:solidFill>
                <w14:schemeClr w14:val="tx1"/>
              </w14:solidFill>
            </w14:textFill>
          </w:rPr>
          <w:t xml:space="preserve"> • Safe to use - safety </w:t>
        </w:r>
      </w:ins>
    </w:p>
    <w:p>
      <w:pPr>
        <w:pStyle w:val="4"/>
        <w:bidi w:val="0"/>
        <w:rPr>
          <w:ins w:id="114" w:author="wang wang" w:date="2021-02-26T11:11:49Z"/>
          <w:rFonts w:hint="default"/>
          <w:color w:val="000000" w:themeColor="text1"/>
          <w:u w:val="single"/>
          <w:lang w:val="en-US"/>
          <w14:textFill>
            <w14:solidFill>
              <w14:schemeClr w14:val="tx1"/>
            </w14:solidFill>
          </w14:textFill>
        </w:rPr>
      </w:pPr>
      <w:ins w:id="115" w:author="wang wang" w:date="2021-02-26T11:11:49Z">
        <w:r>
          <w:rPr>
            <w:rFonts w:hint="default"/>
            <w:color w:val="000000" w:themeColor="text1"/>
            <w:u w:val="single"/>
            <w:lang w:val="en-US"/>
            <w14:textFill>
              <w14:solidFill>
                <w14:schemeClr w14:val="tx1"/>
              </w14:solidFill>
            </w14:textFill>
          </w:rPr>
          <w:t xml:space="preserve">• Utility - provides good utility </w:t>
        </w:r>
      </w:ins>
    </w:p>
    <w:p>
      <w:pPr>
        <w:pStyle w:val="4"/>
        <w:bidi w:val="0"/>
        <w:rPr>
          <w:ins w:id="116" w:author="wang wang" w:date="2021-02-26T11:11:49Z"/>
          <w:rFonts w:hint="default"/>
          <w:color w:val="000000" w:themeColor="text1"/>
          <w:u w:val="single"/>
          <w:lang w:val="en-US"/>
          <w14:textFill>
            <w14:solidFill>
              <w14:schemeClr w14:val="tx1"/>
            </w14:solidFill>
          </w14:textFill>
        </w:rPr>
      </w:pPr>
      <w:ins w:id="117" w:author="wang wang" w:date="2021-02-26T11:11:49Z">
        <w:r>
          <w:rPr>
            <w:rFonts w:hint="default"/>
            <w:color w:val="000000" w:themeColor="text1"/>
            <w:u w:val="single"/>
            <w:lang w:val="en-US"/>
            <w14:textFill>
              <w14:solidFill>
                <w14:schemeClr w14:val="tx1"/>
              </w14:solidFill>
            </w14:textFill>
          </w:rPr>
          <w:t xml:space="preserve">• Learnability - easy to learn </w:t>
        </w:r>
      </w:ins>
    </w:p>
    <w:p>
      <w:pPr>
        <w:pStyle w:val="4"/>
        <w:bidi w:val="0"/>
        <w:rPr>
          <w:ins w:id="118" w:author="wang wang" w:date="2021-02-26T11:11:49Z"/>
          <w:rFonts w:hint="default"/>
          <w:color w:val="000000" w:themeColor="text1"/>
          <w:u w:val="single"/>
          <w:lang w:val="en-US"/>
          <w14:textFill>
            <w14:solidFill>
              <w14:schemeClr w14:val="tx1"/>
            </w14:solidFill>
          </w14:textFill>
        </w:rPr>
      </w:pPr>
      <w:ins w:id="119" w:author="wang wang" w:date="2021-02-26T11:11:49Z">
        <w:r>
          <w:rPr>
            <w:rFonts w:hint="default"/>
            <w:color w:val="000000" w:themeColor="text1"/>
            <w:u w:val="single"/>
            <w:lang w:val="en-US"/>
            <w14:textFill>
              <w14:solidFill>
                <w14:schemeClr w14:val="tx1"/>
              </w14:solidFill>
            </w14:textFill>
          </w:rPr>
          <w:t xml:space="preserve">• Memorability - easy to remember how to use </w:t>
        </w:r>
      </w:ins>
    </w:p>
    <w:p>
      <w:pPr>
        <w:widowControl/>
        <w:autoSpaceDE/>
        <w:autoSpaceDN/>
        <w:spacing w:before="60" w:after="60" w:line="312" w:lineRule="auto"/>
        <w:ind w:left="0"/>
        <w:rPr>
          <w:rFonts w:ascii="Times New Roman" w:hAnsi="Times New Roman" w:eastAsia="Times New Roman" w:cs="Times New Roman"/>
          <w:kern w:val="0"/>
          <w:sz w:val="24"/>
          <w:szCs w:val="24"/>
        </w:rPr>
      </w:pPr>
    </w:p>
    <w:p>
      <w:pPr>
        <w:widowControl/>
        <w:autoSpaceDE/>
        <w:autoSpaceDN/>
        <w:spacing w:before="60" w:after="60" w:line="312" w:lineRule="auto"/>
        <w:ind w:left="0"/>
        <w:rPr>
          <w:rFonts w:ascii="Times New Roman" w:hAnsi="Times New Roman" w:eastAsia="Times New Roman" w:cs="Times New Roman"/>
          <w:kern w:val="0"/>
          <w:sz w:val="24"/>
          <w:szCs w:val="24"/>
        </w:rPr>
      </w:pPr>
      <w:r>
        <w:rPr>
          <w:sz w:val="24"/>
        </w:rPr>
        <mc:AlternateContent>
          <mc:Choice Requires="wps">
            <w:drawing>
              <wp:anchor distT="0" distB="0" distL="114300" distR="114300" simplePos="0" relativeHeight="251841536" behindDoc="0" locked="0" layoutInCell="1" allowOverlap="1">
                <wp:simplePos x="0" y="0"/>
                <wp:positionH relativeFrom="column">
                  <wp:posOffset>1781810</wp:posOffset>
                </wp:positionH>
                <wp:positionV relativeFrom="paragraph">
                  <wp:posOffset>1381760</wp:posOffset>
                </wp:positionV>
                <wp:extent cx="1284605" cy="37465"/>
                <wp:effectExtent l="9525" t="9525" r="26670" b="29210"/>
                <wp:wrapNone/>
                <wp:docPr id="279" name="Ink 279"/>
                <wp:cNvGraphicFramePr/>
                <a:graphic xmlns:a="http://schemas.openxmlformats.org/drawingml/2006/main">
                  <a:graphicData uri="http://schemas.microsoft.com/office/word/2010/wordprocessingInk">
                    <mc:AlternateContent xmlns:a14="http://schemas.microsoft.com/office/drawing/2010/main">
                      <mc:Choice Requires="a14">
                        <w14:contentPart bwMode="clr" r:id="rId153">
                          <w14:nvContentPartPr>
                            <w14:cNvPr id="279" name="Ink 279"/>
                            <w14:cNvContentPartPr/>
                          </w14:nvContentPartPr>
                          <w14:xfrm>
                            <a:off x="2924810" y="9004300"/>
                            <a:ext cx="1284605" cy="37465"/>
                          </w14:xfrm>
                        </w14:contentPart>
                      </mc:Choice>
                    </mc:AlternateContent>
                  </a:graphicData>
                </a:graphic>
              </wp:anchor>
            </w:drawing>
          </mc:Choice>
          <mc:Fallback>
            <w:pict>
              <v:shape id="_x0000_s1026" o:spid="_x0000_s1026" o:spt="75" style="position:absolute;left:0pt;margin-left:140.3pt;margin-top:108.8pt;height:2.95pt;width:101.15pt;z-index:251841536;mso-width-relative:page;mso-height-relative:page;" coordsize="21600,21600" o:gfxdata="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">
                <v:imagedata r:id="rId154" o:title=""/>
                <o:lock v:ext="edit"/>
              </v:shape>
            </w:pict>
          </mc:Fallback>
        </mc:AlternateContent>
      </w:r>
      <w:r>
        <w:rPr>
          <w:sz w:val="24"/>
        </w:rPr>
        <mc:AlternateContent>
          <mc:Choice Requires="wps">
            <w:drawing>
              <wp:anchor distT="0" distB="0" distL="114300" distR="114300" simplePos="0" relativeHeight="251840512" behindDoc="0" locked="0" layoutInCell="1" allowOverlap="1">
                <wp:simplePos x="0" y="0"/>
                <wp:positionH relativeFrom="column">
                  <wp:posOffset>4899660</wp:posOffset>
                </wp:positionH>
                <wp:positionV relativeFrom="paragraph">
                  <wp:posOffset>1229995</wp:posOffset>
                </wp:positionV>
                <wp:extent cx="167005" cy="181610"/>
                <wp:effectExtent l="9525" t="9525" r="26670" b="12065"/>
                <wp:wrapNone/>
                <wp:docPr id="278" name="Ink 278"/>
                <wp:cNvGraphicFramePr/>
                <a:graphic xmlns:a="http://schemas.openxmlformats.org/drawingml/2006/main">
                  <a:graphicData uri="http://schemas.microsoft.com/office/word/2010/wordprocessingInk">
                    <mc:AlternateContent xmlns:a14="http://schemas.microsoft.com/office/drawing/2010/main">
                      <mc:Choice Requires="a14">
                        <w14:contentPart bwMode="clr" r:id="rId155">
                          <w14:nvContentPartPr>
                            <w14:cNvPr id="278" name="Ink 278"/>
                            <w14:cNvContentPartPr/>
                          </w14:nvContentPartPr>
                          <w14:xfrm>
                            <a:off x="6042660" y="8852535"/>
                            <a:ext cx="167005" cy="181610"/>
                          </w14:xfrm>
                        </w14:contentPart>
                      </mc:Choice>
                    </mc:AlternateContent>
                  </a:graphicData>
                </a:graphic>
              </wp:anchor>
            </w:drawing>
          </mc:Choice>
          <mc:Fallback>
            <w:pict>
              <v:shape id="_x0000_s1026" o:spid="_x0000_s1026" o:spt="75" style="position:absolute;left:0pt;margin-left:385.8pt;margin-top:96.85pt;height:14.3pt;width:13.15pt;z-index:251840512;mso-width-relative:page;mso-height-relative:page;" coordsize="21600,21600" o:gfxdata="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">
                <v:imagedata r:id="rId156" o:title=""/>
                <o:lock v:ext="edit"/>
              </v:shape>
            </w:pict>
          </mc:Fallback>
        </mc:AlternateContent>
      </w:r>
      <w:r>
        <w:rPr>
          <w:sz w:val="24"/>
        </w:rPr>
        <mc:AlternateContent>
          <mc:Choice Requires="wps">
            <w:drawing>
              <wp:anchor distT="0" distB="0" distL="114300" distR="114300" simplePos="0" relativeHeight="251839488" behindDoc="0" locked="0" layoutInCell="1" allowOverlap="1">
                <wp:simplePos x="0" y="0"/>
                <wp:positionH relativeFrom="column">
                  <wp:posOffset>-20320</wp:posOffset>
                </wp:positionH>
                <wp:positionV relativeFrom="paragraph">
                  <wp:posOffset>1085215</wp:posOffset>
                </wp:positionV>
                <wp:extent cx="561975" cy="417830"/>
                <wp:effectExtent l="9525" t="9525" r="12700" b="29845"/>
                <wp:wrapNone/>
                <wp:docPr id="277" name="Ink 277"/>
                <wp:cNvGraphicFramePr/>
                <a:graphic xmlns:a="http://schemas.openxmlformats.org/drawingml/2006/main">
                  <a:graphicData uri="http://schemas.microsoft.com/office/word/2010/wordprocessingInk">
                    <mc:AlternateContent xmlns:a14="http://schemas.microsoft.com/office/drawing/2010/main">
                      <mc:Choice Requires="a14">
                        <w14:contentPart bwMode="clr" r:id="rId157">
                          <w14:nvContentPartPr>
                            <w14:cNvPr id="277" name="Ink 277"/>
                            <w14:cNvContentPartPr/>
                          </w14:nvContentPartPr>
                          <w14:xfrm>
                            <a:off x="1122680" y="8707755"/>
                            <a:ext cx="561975" cy="417830"/>
                          </w14:xfrm>
                        </w14:contentPart>
                      </mc:Choice>
                    </mc:AlternateContent>
                  </a:graphicData>
                </a:graphic>
              </wp:anchor>
            </w:drawing>
          </mc:Choice>
          <mc:Fallback>
            <w:pict>
              <v:shape id="_x0000_s1026" o:spid="_x0000_s1026" o:spt="75" style="position:absolute;left:0pt;margin-left:-1.6pt;margin-top:85.45pt;height:32.9pt;width:44.25pt;z-index:251839488;mso-width-relative:page;mso-height-relative:page;" coordsize="21600,21600" o:gfxdata="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">
                <v:imagedata r:id="rId158" o:title=""/>
                <o:lock v:ext="edit"/>
              </v:shape>
            </w:pict>
          </mc:Fallback>
        </mc:AlternateContent>
      </w:r>
      <w:r>
        <w:rPr>
          <w:sz w:val="24"/>
        </w:rPr>
        <mc:AlternateContent>
          <mc:Choice Requires="wps">
            <w:drawing>
              <wp:anchor distT="0" distB="0" distL="114300" distR="114300" simplePos="0" relativeHeight="251721728" behindDoc="0" locked="0" layoutInCell="1" allowOverlap="1">
                <wp:simplePos x="0" y="0"/>
                <wp:positionH relativeFrom="column">
                  <wp:posOffset>5121275</wp:posOffset>
                </wp:positionH>
                <wp:positionV relativeFrom="paragraph">
                  <wp:posOffset>1308100</wp:posOffset>
                </wp:positionV>
                <wp:extent cx="70485" cy="70485"/>
                <wp:effectExtent l="9525" t="9525" r="21590" b="21590"/>
                <wp:wrapNone/>
                <wp:docPr id="150" name="Ink 150"/>
                <wp:cNvGraphicFramePr/>
                <a:graphic xmlns:a="http://schemas.openxmlformats.org/drawingml/2006/main">
                  <a:graphicData uri="http://schemas.microsoft.com/office/word/2010/wordprocessingInk">
                    <mc:AlternateContent xmlns:a14="http://schemas.microsoft.com/office/drawing/2010/main">
                      <mc:Choice Requires="a14">
                        <w14:contentPart bwMode="clr" r:id="rId159">
                          <w14:nvContentPartPr>
                            <w14:cNvPr id="150" name="Ink 150"/>
                            <w14:cNvContentPartPr/>
                          </w14:nvContentPartPr>
                          <w14:xfrm>
                            <a:off x="6264275" y="5329555"/>
                            <a:ext cx="70485" cy="70485"/>
                          </w14:xfrm>
                        </w14:contentPart>
                      </mc:Choice>
                    </mc:AlternateContent>
                  </a:graphicData>
                </a:graphic>
              </wp:anchor>
            </w:drawing>
          </mc:Choice>
          <mc:Fallback>
            <w:pict>
              <v:shape id="_x0000_s1026" o:spid="_x0000_s1026" o:spt="75" style="position:absolute;left:0pt;margin-left:403.25pt;margin-top:103pt;height:5.55pt;width:5.55pt;z-index:251721728;mso-width-relative:page;mso-height-relative:page;" coordsize="21600,21600" o:gfxdata="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">
                <v:imagedata r:id="rId160" o:title=""/>
                <o:lock v:ext="edit"/>
              </v:shape>
            </w:pict>
          </mc:Fallback>
        </mc:AlternateContent>
      </w:r>
      <w:r>
        <w:rPr>
          <w:sz w:val="24"/>
        </w:rPr>
        <mc:AlternateContent>
          <mc:Choice Requires="wps">
            <w:drawing>
              <wp:anchor distT="0" distB="0" distL="114300" distR="114300" simplePos="0" relativeHeight="251720704" behindDoc="0" locked="0" layoutInCell="1" allowOverlap="1">
                <wp:simplePos x="0" y="0"/>
                <wp:positionH relativeFrom="column">
                  <wp:posOffset>5090795</wp:posOffset>
                </wp:positionH>
                <wp:positionV relativeFrom="paragraph">
                  <wp:posOffset>1155700</wp:posOffset>
                </wp:positionV>
                <wp:extent cx="70485" cy="151765"/>
                <wp:effectExtent l="9525" t="9525" r="21590" b="16510"/>
                <wp:wrapNone/>
                <wp:docPr id="149" name="Ink 149"/>
                <wp:cNvGraphicFramePr/>
                <a:graphic xmlns:a="http://schemas.openxmlformats.org/drawingml/2006/main">
                  <a:graphicData uri="http://schemas.microsoft.com/office/word/2010/wordprocessingInk">
                    <mc:AlternateContent xmlns:a14="http://schemas.microsoft.com/office/drawing/2010/main">
                      <mc:Choice Requires="a14">
                        <w14:contentPart bwMode="clr" r:id="rId161">
                          <w14:nvContentPartPr>
                            <w14:cNvPr id="149" name="Ink 149"/>
                            <w14:cNvContentPartPr/>
                          </w14:nvContentPartPr>
                          <w14:xfrm>
                            <a:off x="6233795" y="5177155"/>
                            <a:ext cx="70485" cy="151765"/>
                          </w14:xfrm>
                        </w14:contentPart>
                      </mc:Choice>
                    </mc:AlternateContent>
                  </a:graphicData>
                </a:graphic>
              </wp:anchor>
            </w:drawing>
          </mc:Choice>
          <mc:Fallback>
            <w:pict>
              <v:shape id="_x0000_s1026" o:spid="_x0000_s1026" o:spt="75" style="position:absolute;left:0pt;margin-left:400.85pt;margin-top:91pt;height:11.95pt;width:5.55pt;z-index:251720704;mso-width-relative:page;mso-height-relative:page;" coordsize="21600,21600" o:gfxdata="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">
                <v:imagedata r:id="rId162" o:title=""/>
                <o:lock v:ext="edit"/>
              </v:shape>
            </w:pict>
          </mc:Fallback>
        </mc:AlternateContent>
      </w:r>
      <w:r>
        <w:rPr>
          <w:sz w:val="24"/>
        </w:rPr>
        <mc:AlternateContent>
          <mc:Choice Requires="wps">
            <w:drawing>
              <wp:anchor distT="0" distB="0" distL="114300" distR="114300" simplePos="0" relativeHeight="251719680" behindDoc="0" locked="0" layoutInCell="1" allowOverlap="1">
                <wp:simplePos x="0" y="0"/>
                <wp:positionH relativeFrom="column">
                  <wp:posOffset>-222885</wp:posOffset>
                </wp:positionH>
                <wp:positionV relativeFrom="paragraph">
                  <wp:posOffset>241300</wp:posOffset>
                </wp:positionV>
                <wp:extent cx="1746885" cy="822325"/>
                <wp:effectExtent l="9525" t="9525" r="21590" b="31750"/>
                <wp:wrapNone/>
                <wp:docPr id="148" name="Ink 148"/>
                <wp:cNvGraphicFramePr/>
                <a:graphic xmlns:a="http://schemas.openxmlformats.org/drawingml/2006/main">
                  <a:graphicData uri="http://schemas.microsoft.com/office/word/2010/wordprocessingInk">
                    <mc:AlternateContent xmlns:a14="http://schemas.microsoft.com/office/drawing/2010/main">
                      <mc:Choice Requires="a14">
                        <w14:contentPart bwMode="clr" r:id="rId163">
                          <w14:nvContentPartPr>
                            <w14:cNvPr id="148" name="Ink 148"/>
                            <w14:cNvContentPartPr/>
                          </w14:nvContentPartPr>
                          <w14:xfrm>
                            <a:off x="920115" y="4262755"/>
                            <a:ext cx="1746885" cy="822325"/>
                          </w14:xfrm>
                        </w14:contentPart>
                      </mc:Choice>
                    </mc:AlternateContent>
                  </a:graphicData>
                </a:graphic>
              </wp:anchor>
            </w:drawing>
          </mc:Choice>
          <mc:Fallback>
            <w:pict>
              <v:shape id="_x0000_s1026" o:spid="_x0000_s1026" o:spt="75" style="position:absolute;left:0pt;margin-left:-17.55pt;margin-top:19pt;height:64.75pt;width:137.55pt;z-index:251719680;mso-width-relative:page;mso-height-relative:page;" coordsize="21600,21600" o:gfxdata="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">
                <v:imagedata r:id="rId164" o:title=""/>
                <o:lock v:ext="edit"/>
              </v:shape>
            </w:pict>
          </mc:Fallback>
        </mc:AlternateContent>
      </w:r>
      <w:r>
        <w:rPr>
          <w:sz w:val="24"/>
        </w:rPr>
        <mc:AlternateContent>
          <mc:Choice Requires="wps">
            <w:drawing>
              <wp:anchor distT="0" distB="0" distL="114300" distR="114300" simplePos="0" relativeHeight="251718656" behindDoc="0" locked="0" layoutInCell="1" allowOverlap="1">
                <wp:simplePos x="0" y="0"/>
                <wp:positionH relativeFrom="column">
                  <wp:posOffset>153035</wp:posOffset>
                </wp:positionH>
                <wp:positionV relativeFrom="paragraph">
                  <wp:posOffset>922020</wp:posOffset>
                </wp:positionV>
                <wp:extent cx="273685" cy="253365"/>
                <wp:effectExtent l="9525" t="9525" r="21590" b="16510"/>
                <wp:wrapNone/>
                <wp:docPr id="147" name="Ink 147"/>
                <wp:cNvGraphicFramePr/>
                <a:graphic xmlns:a="http://schemas.openxmlformats.org/drawingml/2006/main">
                  <a:graphicData uri="http://schemas.microsoft.com/office/word/2010/wordprocessingInk">
                    <mc:AlternateContent xmlns:a14="http://schemas.microsoft.com/office/drawing/2010/main">
                      <mc:Choice Requires="a14">
                        <w14:contentPart bwMode="clr" r:id="rId165">
                          <w14:nvContentPartPr>
                            <w14:cNvPr id="147" name="Ink 147"/>
                            <w14:cNvContentPartPr/>
                          </w14:nvContentPartPr>
                          <w14:xfrm>
                            <a:off x="1296035" y="4943475"/>
                            <a:ext cx="273685" cy="253365"/>
                          </w14:xfrm>
                        </w14:contentPart>
                      </mc:Choice>
                    </mc:AlternateContent>
                  </a:graphicData>
                </a:graphic>
              </wp:anchor>
            </w:drawing>
          </mc:Choice>
          <mc:Fallback>
            <w:pict>
              <v:shape id="_x0000_s1026" o:spid="_x0000_s1026" o:spt="75" style="position:absolute;left:0pt;margin-left:12.05pt;margin-top:72.6pt;height:19.95pt;width:21.55pt;z-index:251718656;mso-width-relative:page;mso-height-relative:page;" coordsize="21600,21600" o:gfxdata="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">
                <v:imagedata r:id="rId166" o:title=""/>
                <o:lock v:ext="edit"/>
              </v:shape>
            </w:pict>
          </mc:Fallback>
        </mc:AlternateContent>
      </w:r>
      <w:r>
        <w:rPr>
          <w:sz w:val="24"/>
        </w:rPr>
        <mc:AlternateContent>
          <mc:Choice Requires="wps">
            <w:drawing>
              <wp:anchor distT="0" distB="0" distL="114300" distR="114300" simplePos="0" relativeHeight="251717632" behindDoc="0" locked="0" layoutInCell="1" allowOverlap="1">
                <wp:simplePos x="0" y="0"/>
                <wp:positionH relativeFrom="column">
                  <wp:posOffset>173355</wp:posOffset>
                </wp:positionH>
                <wp:positionV relativeFrom="paragraph">
                  <wp:posOffset>1531620</wp:posOffset>
                </wp:positionV>
                <wp:extent cx="212725" cy="161925"/>
                <wp:effectExtent l="9525" t="9525" r="31750" b="31750"/>
                <wp:wrapNone/>
                <wp:docPr id="146" name="Ink 146"/>
                <wp:cNvGraphicFramePr/>
                <a:graphic xmlns:a="http://schemas.openxmlformats.org/drawingml/2006/main">
                  <a:graphicData uri="http://schemas.microsoft.com/office/word/2010/wordprocessingInk">
                    <mc:AlternateContent xmlns:a14="http://schemas.microsoft.com/office/drawing/2010/main">
                      <mc:Choice Requires="a14">
                        <w14:contentPart bwMode="clr" r:id="rId167">
                          <w14:nvContentPartPr>
                            <w14:cNvPr id="146" name="Ink 146"/>
                            <w14:cNvContentPartPr/>
                          </w14:nvContentPartPr>
                          <w14:xfrm>
                            <a:off x="1316355" y="5553075"/>
                            <a:ext cx="212725" cy="161925"/>
                          </w14:xfrm>
                        </w14:contentPart>
                      </mc:Choice>
                    </mc:AlternateContent>
                  </a:graphicData>
                </a:graphic>
              </wp:anchor>
            </w:drawing>
          </mc:Choice>
          <mc:Fallback>
            <w:pict>
              <v:shape id="_x0000_s1026" o:spid="_x0000_s1026" o:spt="75" style="position:absolute;left:0pt;margin-left:13.65pt;margin-top:120.6pt;height:12.75pt;width:16.75pt;z-index:251717632;mso-width-relative:page;mso-height-relative:page;" coordsize="21600,21600" o:gfxdata="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">
                <v:imagedata r:id="rId168" o:title=""/>
                <o:lock v:ext="edit"/>
              </v:shape>
            </w:pict>
          </mc:Fallback>
        </mc:AlternateContent>
      </w:r>
      <w:r>
        <w:rPr>
          <w:sz w:val="24"/>
        </w:rPr>
        <mc:AlternateContent>
          <mc:Choice Requires="wps">
            <w:drawing>
              <wp:anchor distT="0" distB="0" distL="114300" distR="114300" simplePos="0" relativeHeight="251716608" behindDoc="0" locked="0" layoutInCell="1" allowOverlap="1">
                <wp:simplePos x="0" y="0"/>
                <wp:positionH relativeFrom="column">
                  <wp:posOffset>3749675</wp:posOffset>
                </wp:positionH>
                <wp:positionV relativeFrom="paragraph">
                  <wp:posOffset>1805940</wp:posOffset>
                </wp:positionV>
                <wp:extent cx="161925" cy="141605"/>
                <wp:effectExtent l="9525" t="9525" r="31750" b="26670"/>
                <wp:wrapNone/>
                <wp:docPr id="145" name="Ink 145"/>
                <wp:cNvGraphicFramePr/>
                <a:graphic xmlns:a="http://schemas.openxmlformats.org/drawingml/2006/main">
                  <a:graphicData uri="http://schemas.microsoft.com/office/word/2010/wordprocessingInk">
                    <mc:AlternateContent xmlns:a14="http://schemas.microsoft.com/office/drawing/2010/main">
                      <mc:Choice Requires="a14">
                        <w14:contentPart bwMode="clr" r:id="rId169">
                          <w14:nvContentPartPr>
                            <w14:cNvPr id="145" name="Ink 145"/>
                            <w14:cNvContentPartPr/>
                          </w14:nvContentPartPr>
                          <w14:xfrm>
                            <a:off x="4892675" y="5827395"/>
                            <a:ext cx="161925" cy="141605"/>
                          </w14:xfrm>
                        </w14:contentPart>
                      </mc:Choice>
                    </mc:AlternateContent>
                  </a:graphicData>
                </a:graphic>
              </wp:anchor>
            </w:drawing>
          </mc:Choice>
          <mc:Fallback>
            <w:pict>
              <v:shape id="_x0000_s1026" o:spid="_x0000_s1026" o:spt="75" style="position:absolute;left:0pt;margin-left:295.25pt;margin-top:142.2pt;height:11.15pt;width:12.75pt;z-index:251716608;mso-width-relative:page;mso-height-relative:page;" coordsize="21600,21600" o:gfxdata="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">
                <v:imagedata r:id="rId170" o:title=""/>
                <o:lock v:ext="edit"/>
              </v:shape>
            </w:pict>
          </mc:Fallback>
        </mc:AlternateContent>
      </w:r>
      <w:r>
        <w:rPr>
          <w:sz w:val="24"/>
        </w:rPr>
        <mc:AlternateContent>
          <mc:Choice Requires="wps">
            <w:drawing>
              <wp:anchor distT="0" distB="0" distL="114300" distR="114300" simplePos="0" relativeHeight="251715584" behindDoc="0" locked="0" layoutInCell="1" allowOverlap="1">
                <wp:simplePos x="0" y="0"/>
                <wp:positionH relativeFrom="column">
                  <wp:posOffset>4349115</wp:posOffset>
                </wp:positionH>
                <wp:positionV relativeFrom="paragraph">
                  <wp:posOffset>1501140</wp:posOffset>
                </wp:positionV>
                <wp:extent cx="161925" cy="151765"/>
                <wp:effectExtent l="9525" t="9525" r="31750" b="16510"/>
                <wp:wrapNone/>
                <wp:docPr id="144" name="Ink 144"/>
                <wp:cNvGraphicFramePr/>
                <a:graphic xmlns:a="http://schemas.openxmlformats.org/drawingml/2006/main">
                  <a:graphicData uri="http://schemas.microsoft.com/office/word/2010/wordprocessingInk">
                    <mc:AlternateContent xmlns:a14="http://schemas.microsoft.com/office/drawing/2010/main">
                      <mc:Choice Requires="a14">
                        <w14:contentPart bwMode="clr" r:id="rId171">
                          <w14:nvContentPartPr>
                            <w14:cNvPr id="144" name="Ink 144"/>
                            <w14:cNvContentPartPr/>
                          </w14:nvContentPartPr>
                          <w14:xfrm>
                            <a:off x="5492115" y="5522595"/>
                            <a:ext cx="161925" cy="151765"/>
                          </w14:xfrm>
                        </w14:contentPart>
                      </mc:Choice>
                    </mc:AlternateContent>
                  </a:graphicData>
                </a:graphic>
              </wp:anchor>
            </w:drawing>
          </mc:Choice>
          <mc:Fallback>
            <w:pict>
              <v:shape id="_x0000_s1026" o:spid="_x0000_s1026" o:spt="75" style="position:absolute;left:0pt;margin-left:342.45pt;margin-top:118.2pt;height:11.95pt;width:12.75pt;z-index:251715584;mso-width-relative:page;mso-height-relative:page;" coordsize="21600,21600" o:gfxdata="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">
                <v:imagedata r:id="rId172" o:title=""/>
                <o:lock v:ext="edit"/>
              </v:shape>
            </w:pict>
          </mc:Fallback>
        </mc:AlternateContent>
      </w:r>
      <w:r>
        <w:rPr>
          <w:sz w:val="24"/>
        </w:rPr>
        <mc:AlternateContent>
          <mc:Choice Requires="wps">
            <w:drawing>
              <wp:anchor distT="0" distB="0" distL="114300" distR="114300" simplePos="0" relativeHeight="251714560" behindDoc="0" locked="0" layoutInCell="1" allowOverlap="1">
                <wp:simplePos x="0" y="0"/>
                <wp:positionH relativeFrom="column">
                  <wp:posOffset>4857115</wp:posOffset>
                </wp:positionH>
                <wp:positionV relativeFrom="paragraph">
                  <wp:posOffset>1216660</wp:posOffset>
                </wp:positionV>
                <wp:extent cx="151765" cy="151765"/>
                <wp:effectExtent l="9525" t="9525" r="16510" b="16510"/>
                <wp:wrapNone/>
                <wp:docPr id="143" name="Ink 143"/>
                <wp:cNvGraphicFramePr/>
                <a:graphic xmlns:a="http://schemas.openxmlformats.org/drawingml/2006/main">
                  <a:graphicData uri="http://schemas.microsoft.com/office/word/2010/wordprocessingInk">
                    <mc:AlternateContent xmlns:a14="http://schemas.microsoft.com/office/drawing/2010/main">
                      <mc:Choice Requires="a14">
                        <w14:contentPart bwMode="clr" r:id="rId173">
                          <w14:nvContentPartPr>
                            <w14:cNvPr id="143" name="Ink 143"/>
                            <w14:cNvContentPartPr/>
                          </w14:nvContentPartPr>
                          <w14:xfrm>
                            <a:off x="6000115" y="5238115"/>
                            <a:ext cx="151765" cy="151765"/>
                          </w14:xfrm>
                        </w14:contentPart>
                      </mc:Choice>
                    </mc:AlternateContent>
                  </a:graphicData>
                </a:graphic>
              </wp:anchor>
            </w:drawing>
          </mc:Choice>
          <mc:Fallback>
            <w:pict>
              <v:shape id="_x0000_s1026" o:spid="_x0000_s1026" o:spt="75" style="position:absolute;left:0pt;margin-left:382.45pt;margin-top:95.8pt;height:11.95pt;width:11.95pt;z-index:251714560;mso-width-relative:page;mso-height-relative:page;" coordsize="21600,21600" o:gfxdata="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">
                <v:imagedata r:id="rId174" o:title=""/>
                <o:lock v:ext="edit"/>
              </v:shape>
            </w:pict>
          </mc:Fallback>
        </mc:AlternateContent>
      </w:r>
      <w:r>
        <w:rPr>
          <w:sz w:val="24"/>
        </w:rPr>
        <mc:AlternateContent>
          <mc:Choice Requires="wps">
            <w:drawing>
              <wp:anchor distT="0" distB="0" distL="114300" distR="114300" simplePos="0" relativeHeight="251713536" behindDoc="0" locked="0" layoutInCell="1" allowOverlap="1">
                <wp:simplePos x="0" y="0"/>
                <wp:positionH relativeFrom="column">
                  <wp:posOffset>3322955</wp:posOffset>
                </wp:positionH>
                <wp:positionV relativeFrom="paragraph">
                  <wp:posOffset>962660</wp:posOffset>
                </wp:positionV>
                <wp:extent cx="151765" cy="212725"/>
                <wp:effectExtent l="9525" t="9525" r="16510" b="31750"/>
                <wp:wrapNone/>
                <wp:docPr id="142" name="Ink 142"/>
                <wp:cNvGraphicFramePr/>
                <a:graphic xmlns:a="http://schemas.openxmlformats.org/drawingml/2006/main">
                  <a:graphicData uri="http://schemas.microsoft.com/office/word/2010/wordprocessingInk">
                    <mc:AlternateContent xmlns:a14="http://schemas.microsoft.com/office/drawing/2010/main">
                      <mc:Choice Requires="a14">
                        <w14:contentPart bwMode="clr" r:id="rId175">
                          <w14:nvContentPartPr>
                            <w14:cNvPr id="142" name="Ink 142"/>
                            <w14:cNvContentPartPr/>
                          </w14:nvContentPartPr>
                          <w14:xfrm>
                            <a:off x="4465955" y="4984115"/>
                            <a:ext cx="151765" cy="212725"/>
                          </w14:xfrm>
                        </w14:contentPart>
                      </mc:Choice>
                    </mc:AlternateContent>
                  </a:graphicData>
                </a:graphic>
              </wp:anchor>
            </w:drawing>
          </mc:Choice>
          <mc:Fallback>
            <w:pict>
              <v:shape id="_x0000_s1026" o:spid="_x0000_s1026" o:spt="75" style="position:absolute;left:0pt;margin-left:261.65pt;margin-top:75.8pt;height:16.75pt;width:11.95pt;z-index:251713536;mso-width-relative:page;mso-height-relative:page;" coordsize="21600,21600" o:gfxdata="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">
                <v:imagedata r:id="rId176" o:title=""/>
                <o:lock v:ext="edit"/>
              </v:shape>
            </w:pict>
          </mc:Fallback>
        </mc:AlternateContent>
      </w:r>
      <w:r>
        <w:rPr>
          <w:sz w:val="24"/>
        </w:rPr>
        <mc:AlternateContent>
          <mc:Choice Requires="wps">
            <w:drawing>
              <wp:anchor distT="0" distB="0" distL="114300" distR="114300" simplePos="0" relativeHeight="251712512" behindDoc="0" locked="0" layoutInCell="1" allowOverlap="1">
                <wp:simplePos x="0" y="0"/>
                <wp:positionH relativeFrom="column">
                  <wp:posOffset>3302635</wp:posOffset>
                </wp:positionH>
                <wp:positionV relativeFrom="paragraph">
                  <wp:posOffset>993140</wp:posOffset>
                </wp:positionV>
                <wp:extent cx="121285" cy="151765"/>
                <wp:effectExtent l="9525" t="9525" r="21590" b="16510"/>
                <wp:wrapNone/>
                <wp:docPr id="141" name="Ink 141"/>
                <wp:cNvGraphicFramePr/>
                <a:graphic xmlns:a="http://schemas.openxmlformats.org/drawingml/2006/main">
                  <a:graphicData uri="http://schemas.microsoft.com/office/word/2010/wordprocessingInk">
                    <mc:AlternateContent xmlns:a14="http://schemas.microsoft.com/office/drawing/2010/main">
                      <mc:Choice Requires="a14">
                        <w14:contentPart bwMode="clr" r:id="rId177">
                          <w14:nvContentPartPr>
                            <w14:cNvPr id="141" name="Ink 141"/>
                            <w14:cNvContentPartPr/>
                          </w14:nvContentPartPr>
                          <w14:xfrm>
                            <a:off x="4445635" y="5014595"/>
                            <a:ext cx="121285" cy="151765"/>
                          </w14:xfrm>
                        </w14:contentPart>
                      </mc:Choice>
                    </mc:AlternateContent>
                  </a:graphicData>
                </a:graphic>
              </wp:anchor>
            </w:drawing>
          </mc:Choice>
          <mc:Fallback>
            <w:pict>
              <v:shape id="_x0000_s1026" o:spid="_x0000_s1026" o:spt="75" style="position:absolute;left:0pt;margin-left:260.05pt;margin-top:78.2pt;height:11.95pt;width:9.55pt;z-index:251712512;mso-width-relative:page;mso-height-relative:page;" coordsize="21600,21600" o:gfxdata="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">
                <v:imagedata r:id="rId178" o:title=""/>
                <o:lock v:ext="edit"/>
              </v:shape>
            </w:pict>
          </mc:Fallback>
        </mc:AlternateContent>
      </w:r>
      <w:r>
        <w:rPr>
          <w:sz w:val="24"/>
        </w:rPr>
        <mc:AlternateContent>
          <mc:Choice Requires="wps">
            <w:drawing>
              <wp:anchor distT="0" distB="0" distL="114300" distR="114300" simplePos="0" relativeHeight="251711488" behindDoc="0" locked="0" layoutInCell="1" allowOverlap="1">
                <wp:simplePos x="0" y="0"/>
                <wp:positionH relativeFrom="column">
                  <wp:posOffset>4755515</wp:posOffset>
                </wp:positionH>
                <wp:positionV relativeFrom="paragraph">
                  <wp:posOffset>647700</wp:posOffset>
                </wp:positionV>
                <wp:extent cx="212725" cy="172085"/>
                <wp:effectExtent l="9525" t="9525" r="31750" b="21590"/>
                <wp:wrapNone/>
                <wp:docPr id="140" name="Ink 140"/>
                <wp:cNvGraphicFramePr/>
                <a:graphic xmlns:a="http://schemas.openxmlformats.org/drawingml/2006/main">
                  <a:graphicData uri="http://schemas.microsoft.com/office/word/2010/wordprocessingInk">
                    <mc:AlternateContent xmlns:a14="http://schemas.microsoft.com/office/drawing/2010/main">
                      <mc:Choice Requires="a14">
                        <w14:contentPart bwMode="clr" r:id="rId179">
                          <w14:nvContentPartPr>
                            <w14:cNvPr id="140" name="Ink 140"/>
                            <w14:cNvContentPartPr/>
                          </w14:nvContentPartPr>
                          <w14:xfrm>
                            <a:off x="5898515" y="4669155"/>
                            <a:ext cx="212725" cy="172085"/>
                          </w14:xfrm>
                        </w14:contentPart>
                      </mc:Choice>
                    </mc:AlternateContent>
                  </a:graphicData>
                </a:graphic>
              </wp:anchor>
            </w:drawing>
          </mc:Choice>
          <mc:Fallback>
            <w:pict>
              <v:shape id="_x0000_s1026" o:spid="_x0000_s1026" o:spt="75" style="position:absolute;left:0pt;margin-left:374.45pt;margin-top:51pt;height:13.55pt;width:16.75pt;z-index:251711488;mso-width-relative:page;mso-height-relative:page;" coordsize="21600,21600" o:gfxdata="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">
                <v:imagedata r:id="rId180" o:title=""/>
                <o:lock v:ext="edit"/>
              </v:shape>
            </w:pict>
          </mc:Fallback>
        </mc:AlternateContent>
      </w:r>
      <w:r>
        <w:rPr>
          <w:sz w:val="24"/>
        </w:rPr>
        <mc:AlternateContent>
          <mc:Choice Requires="wps">
            <w:drawing>
              <wp:anchor distT="0" distB="0" distL="114300" distR="114300" simplePos="0" relativeHeight="251710464" behindDoc="0" locked="0" layoutInCell="1" allowOverlap="1">
                <wp:simplePos x="0" y="0"/>
                <wp:positionH relativeFrom="column">
                  <wp:posOffset>1463675</wp:posOffset>
                </wp:positionH>
                <wp:positionV relativeFrom="paragraph">
                  <wp:posOffset>48260</wp:posOffset>
                </wp:positionV>
                <wp:extent cx="476885" cy="375285"/>
                <wp:effectExtent l="9525" t="9525" r="21590" b="21590"/>
                <wp:wrapNone/>
                <wp:docPr id="139" name="Ink 139"/>
                <wp:cNvGraphicFramePr/>
                <a:graphic xmlns:a="http://schemas.openxmlformats.org/drawingml/2006/main">
                  <a:graphicData uri="http://schemas.microsoft.com/office/word/2010/wordprocessingInk">
                    <mc:AlternateContent xmlns:a14="http://schemas.microsoft.com/office/drawing/2010/main">
                      <mc:Choice Requires="a14">
                        <w14:contentPart bwMode="clr" r:id="rId181">
                          <w14:nvContentPartPr>
                            <w14:cNvPr id="139" name="Ink 139"/>
                            <w14:cNvContentPartPr/>
                          </w14:nvContentPartPr>
                          <w14:xfrm>
                            <a:off x="2606675" y="4069715"/>
                            <a:ext cx="476885" cy="375285"/>
                          </w14:xfrm>
                        </w14:contentPart>
                      </mc:Choice>
                    </mc:AlternateContent>
                  </a:graphicData>
                </a:graphic>
              </wp:anchor>
            </w:drawing>
          </mc:Choice>
          <mc:Fallback>
            <w:pict>
              <v:shape id="_x0000_s1026" o:spid="_x0000_s1026" o:spt="75" style="position:absolute;left:0pt;margin-left:115.25pt;margin-top:3.8pt;height:29.55pt;width:37.55pt;z-index:251710464;mso-width-relative:page;mso-height-relative:page;" coordsize="21600,21600" o:gfxdata="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">
                <v:imagedata r:id="rId182" o:title=""/>
                <o:lock v:ext="edit"/>
              </v:shape>
            </w:pict>
          </mc:Fallback>
        </mc:AlternateContent>
      </w:r>
      <w:r>
        <w:rPr>
          <w:rFonts w:ascii="Times New Roman" w:hAnsi="Times New Roman" w:eastAsia="Times New Roman" w:cs="Times New Roman"/>
          <w:kern w:val="0"/>
          <w:sz w:val="24"/>
          <w:szCs w:val="24"/>
        </w:rPr>
        <w:drawing>
          <wp:inline distT="0" distB="0" distL="0" distR="0">
            <wp:extent cx="5274310" cy="209486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274310" cy="2094865"/>
                    </a:xfrm>
                    <a:prstGeom prst="rect">
                      <a:avLst/>
                    </a:prstGeom>
                    <a:noFill/>
                    <a:ln>
                      <a:noFill/>
                    </a:ln>
                  </pic:spPr>
                </pic:pic>
              </a:graphicData>
            </a:graphic>
          </wp:inline>
        </w:drawing>
      </w:r>
    </w:p>
    <w:p>
      <w:pPr>
        <w:pStyle w:val="4"/>
        <w:bidi w:val="0"/>
        <w:rPr>
          <w:ins w:id="120" w:author="wang wang" w:date="2021-02-26T11:11:49Z"/>
          <w:rFonts w:hint="default"/>
          <w:b/>
          <w:bCs/>
          <w:color w:val="000000" w:themeColor="text1"/>
          <w:sz w:val="24"/>
          <w:szCs w:val="28"/>
          <w:u w:val="single"/>
          <w:lang w:val="en-US"/>
          <w14:textFill>
            <w14:solidFill>
              <w14:schemeClr w14:val="tx1"/>
            </w14:solidFill>
          </w14:textFill>
        </w:rPr>
      </w:pPr>
      <w:ins w:id="121" w:author="wang wang" w:date="2021-02-26T11:11:49Z">
        <w:r>
          <w:rPr>
            <w:rFonts w:hint="default"/>
            <w:b/>
            <w:bCs/>
            <w:color w:val="000000" w:themeColor="text1"/>
            <w:sz w:val="24"/>
            <w:szCs w:val="28"/>
            <w:u w:val="single"/>
            <w:lang w:val="en-US"/>
            <w14:textFill>
              <w14:solidFill>
                <w14:schemeClr w14:val="tx1"/>
              </w14:solidFill>
            </w14:textFill>
          </w:rPr>
          <w:t xml:space="preserve">Design Principles </w:t>
        </w:r>
      </w:ins>
    </w:p>
    <w:p>
      <w:pPr>
        <w:pStyle w:val="4"/>
        <w:bidi w:val="0"/>
        <w:rPr>
          <w:ins w:id="122" w:author="wang wang" w:date="2021-02-26T11:11:49Z"/>
          <w:rFonts w:hint="default"/>
          <w:color w:val="000000" w:themeColor="text1"/>
          <w:u w:val="single"/>
          <w14:textFill>
            <w14:solidFill>
              <w14:schemeClr w14:val="tx1"/>
            </w14:solidFill>
          </w14:textFill>
        </w:rPr>
      </w:pPr>
      <w:ins w:id="123" w:author="wang wang" w:date="2021-02-26T11:11:49Z">
        <w:r>
          <w:rPr>
            <w:rFonts w:hint="default"/>
            <w:color w:val="000000" w:themeColor="text1"/>
            <w:u w:val="single"/>
            <w:lang w:eastAsia="zh-CN"/>
            <w14:textFill>
              <w14:solidFill>
                <w14:schemeClr w14:val="tx1"/>
              </w14:solidFill>
            </w14:textFill>
          </w:rPr>
          <w:t>•</w:t>
        </w:r>
      </w:ins>
      <w:ins w:id="124" w:author="wang wang" w:date="2021-02-26T11:11:49Z">
        <w:r>
          <w:rPr>
            <w:rFonts w:hint="default"/>
            <w:color w:val="000000" w:themeColor="text1"/>
            <w:u w:val="single"/>
            <w:lang w:val="en-US"/>
            <w14:textFill>
              <w14:solidFill>
                <w14:schemeClr w14:val="tx1"/>
              </w14:solidFill>
            </w14:textFill>
          </w:rPr>
          <w:t xml:space="preserve"> Visibility </w:t>
        </w:r>
      </w:ins>
    </w:p>
    <w:p>
      <w:pPr>
        <w:pStyle w:val="4"/>
        <w:bidi w:val="0"/>
        <w:rPr>
          <w:ins w:id="125" w:author="wang wang" w:date="2021-02-26T11:11:49Z"/>
          <w:rFonts w:hint="default"/>
          <w:color w:val="000000" w:themeColor="text1"/>
          <w:u w:val="single"/>
          <w:lang w:val="en-US"/>
          <w14:textFill>
            <w14:solidFill>
              <w14:schemeClr w14:val="tx1"/>
            </w14:solidFill>
          </w14:textFill>
        </w:rPr>
      </w:pPr>
      <w:ins w:id="126" w:author="wang wang" w:date="2021-02-26T11:11:49Z">
        <w:r>
          <w:rPr>
            <w:rFonts w:hint="default"/>
            <w:color w:val="000000" w:themeColor="text1"/>
            <w:u w:val="single"/>
            <w:lang w:val="en-US"/>
            <w14:textFill>
              <w14:solidFill>
                <w14:schemeClr w14:val="tx1"/>
              </w14:solidFill>
            </w14:textFill>
          </w:rPr>
          <w:t>• Feedback</w:t>
        </w:r>
      </w:ins>
    </w:p>
    <w:p>
      <w:pPr>
        <w:pStyle w:val="4"/>
        <w:bidi w:val="0"/>
        <w:rPr>
          <w:ins w:id="127" w:author="wang wang" w:date="2021-02-26T11:11:49Z"/>
          <w:rFonts w:hint="default"/>
          <w:color w:val="000000" w:themeColor="text1"/>
          <w:u w:val="single"/>
          <w:lang w:val="en-US"/>
          <w14:textFill>
            <w14:solidFill>
              <w14:schemeClr w14:val="tx1"/>
            </w14:solidFill>
          </w14:textFill>
        </w:rPr>
      </w:pPr>
      <w:ins w:id="128" w:author="wang wang" w:date="2021-02-26T11:11:49Z">
        <w:r>
          <w:rPr>
            <w:rFonts w:hint="default"/>
            <w:color w:val="000000" w:themeColor="text1"/>
            <w:u w:val="single"/>
            <w:lang w:val="en-US"/>
            <w14:textFill>
              <w14:solidFill>
                <w14:schemeClr w14:val="tx1"/>
              </w14:solidFill>
            </w14:textFill>
          </w:rPr>
          <w:t xml:space="preserve"> • Constraints </w:t>
        </w:r>
      </w:ins>
    </w:p>
    <w:p>
      <w:pPr>
        <w:pStyle w:val="4"/>
        <w:bidi w:val="0"/>
        <w:rPr>
          <w:ins w:id="129" w:author="wang wang" w:date="2021-02-26T11:11:49Z"/>
          <w:rFonts w:hint="default"/>
          <w:color w:val="000000" w:themeColor="text1"/>
          <w:u w:val="single"/>
          <w:lang w:val="en-US"/>
          <w14:textFill>
            <w14:solidFill>
              <w14:schemeClr w14:val="tx1"/>
            </w14:solidFill>
          </w14:textFill>
        </w:rPr>
      </w:pPr>
      <w:ins w:id="130" w:author="wang wang" w:date="2021-02-26T11:11:49Z">
        <w:r>
          <w:rPr>
            <w:rFonts w:hint="default"/>
            <w:color w:val="000000" w:themeColor="text1"/>
            <w:u w:val="single"/>
            <w:lang w:val="en-US"/>
            <w14:textFill>
              <w14:solidFill>
                <w14:schemeClr w14:val="tx1"/>
              </w14:solidFill>
            </w14:textFill>
          </w:rPr>
          <w:t xml:space="preserve">• Mapping </w:t>
        </w:r>
      </w:ins>
    </w:p>
    <w:p>
      <w:pPr>
        <w:pStyle w:val="4"/>
        <w:bidi w:val="0"/>
        <w:rPr>
          <w:rFonts w:hint="default"/>
          <w:color w:val="000000" w:themeColor="text1"/>
          <w:u w:val="single"/>
          <w:lang w:val="en-US"/>
          <w14:textFill>
            <w14:solidFill>
              <w14:schemeClr w14:val="tx1"/>
            </w14:solidFill>
          </w14:textFill>
        </w:rPr>
      </w:pPr>
      <w:ins w:id="131" w:author="wang wang" w:date="2021-02-26T11:11:49Z">
        <w:r>
          <w:rPr>
            <w:rFonts w:hint="default"/>
            <w:color w:val="000000" w:themeColor="text1"/>
            <w:u w:val="single"/>
            <w:lang w:val="en-US"/>
            <w14:textFill>
              <w14:solidFill>
                <w14:schemeClr w14:val="tx1"/>
              </w14:solidFill>
            </w14:textFill>
          </w:rPr>
          <w:t xml:space="preserve">• Affordance </w:t>
        </w:r>
      </w:ins>
    </w:p>
    <w:p>
      <w:pPr>
        <w:pStyle w:val="4"/>
        <w:bidi w:val="0"/>
        <w:rPr>
          <w:rFonts w:hint="default"/>
          <w:color w:val="000000" w:themeColor="text1"/>
          <w:u w:val="single"/>
          <w:lang w:val="en-US"/>
          <w14:textFill>
            <w14:solidFill>
              <w14:schemeClr w14:val="tx1"/>
            </w14:solidFill>
          </w14:textFill>
        </w:rPr>
      </w:pPr>
      <w:r>
        <w:rPr>
          <w:rFonts w:hint="default"/>
          <w:color w:val="000000" w:themeColor="text1"/>
          <w:u w:val="single"/>
          <w:lang w:val="en-US"/>
          <w14:textFill>
            <w14:solidFill>
              <w14:schemeClr w14:val="tx1"/>
            </w14:solidFill>
          </w14:textFill>
        </w:rPr>
        <w:t>Colour as a perceptual tool</w:t>
      </w:r>
    </w:p>
    <w:p>
      <w:pPr>
        <w:pStyle w:val="4"/>
        <w:bidi w:val="0"/>
        <w:rPr>
          <w:rFonts w:hint="default"/>
          <w:color w:val="000000" w:themeColor="text1"/>
          <w:u w:val="single"/>
          <w:lang w:val="en-US"/>
          <w14:textFill>
            <w14:solidFill>
              <w14:schemeClr w14:val="tx1"/>
            </w14:solidFill>
          </w14:textFill>
        </w:rPr>
      </w:pPr>
      <w:r>
        <w:rPr>
          <w:rFonts w:hint="default"/>
          <w:color w:val="000000" w:themeColor="text1"/>
          <w:u w:val="single"/>
          <w:lang w:val="en-US"/>
          <w14:textFill>
            <w14:solidFill>
              <w14:schemeClr w14:val="tx1"/>
            </w14:solidFill>
          </w14:textFill>
        </w:rPr>
        <w:t>• Powerful way of dividing display into separate</w:t>
      </w:r>
    </w:p>
    <w:p>
      <w:pPr>
        <w:pStyle w:val="4"/>
        <w:bidi w:val="0"/>
        <w:rPr>
          <w:rFonts w:hint="default"/>
          <w:color w:val="000000" w:themeColor="text1"/>
          <w:u w:val="single"/>
          <w:lang w:val="en-US"/>
          <w14:textFill>
            <w14:solidFill>
              <w14:schemeClr w14:val="tx1"/>
            </w14:solidFill>
          </w14:textFill>
        </w:rPr>
      </w:pPr>
      <w:r>
        <w:rPr>
          <w:rFonts w:hint="default"/>
          <w:color w:val="000000" w:themeColor="text1"/>
          <w:u w:val="single"/>
          <w:lang w:val="en-US"/>
          <w14:textFill>
            <w14:solidFill>
              <w14:schemeClr w14:val="tx1"/>
            </w14:solidFill>
          </w14:textFill>
        </w:rPr>
        <w:t xml:space="preserve"> regions</w:t>
      </w:r>
    </w:p>
    <w:p>
      <w:pPr>
        <w:pStyle w:val="4"/>
        <w:bidi w:val="0"/>
        <w:rPr>
          <w:rFonts w:hint="default"/>
          <w:color w:val="000000" w:themeColor="text1"/>
          <w:u w:val="single"/>
          <w:lang w:val="en-US"/>
          <w14:textFill>
            <w14:solidFill>
              <w14:schemeClr w14:val="tx1"/>
            </w14:solidFill>
          </w14:textFill>
        </w:rPr>
      </w:pPr>
      <w:r>
        <w:rPr>
          <w:rFonts w:hint="default"/>
          <w:color w:val="000000" w:themeColor="text1"/>
          <w:u w:val="single"/>
          <w:lang w:val="en-US"/>
          <w14:textFill>
            <w14:solidFill>
              <w14:schemeClr w14:val="tx1"/>
            </w14:solidFill>
          </w14:textFill>
        </w:rPr>
        <w:t>• Useful for search tasks</w:t>
      </w:r>
    </w:p>
    <w:p>
      <w:pPr>
        <w:pStyle w:val="4"/>
        <w:bidi w:val="0"/>
        <w:rPr>
          <w:rFonts w:hint="default"/>
          <w:color w:val="000000" w:themeColor="text1"/>
          <w:u w:val="single"/>
          <w:lang w:val="en-US"/>
          <w14:textFill>
            <w14:solidFill>
              <w14:schemeClr w14:val="tx1"/>
            </w14:solidFill>
          </w14:textFill>
        </w:rPr>
      </w:pPr>
      <w:r>
        <w:rPr>
          <w:rFonts w:hint="default"/>
          <w:color w:val="000000" w:themeColor="text1"/>
          <w:u w:val="single"/>
          <w:lang w:val="en-US"/>
          <w14:textFill>
            <w14:solidFill>
              <w14:schemeClr w14:val="tx1"/>
            </w14:solidFill>
          </w14:textFill>
        </w:rPr>
        <w:t>– spotting an object in a list, but of less use</w:t>
      </w:r>
      <w:r>
        <w:rPr>
          <w:rFonts w:hint="default"/>
          <w:strike/>
          <w:dstrike w:val="0"/>
          <w:color w:val="000000" w:themeColor="text1"/>
          <w:u w:val="single"/>
          <w:lang w:val="en-US"/>
          <w14:textFill>
            <w14:solidFill>
              <w14:schemeClr w14:val="tx1"/>
            </w14:solidFill>
          </w14:textFill>
        </w:rPr>
        <w:t xml:space="preserve"> </w:t>
      </w:r>
      <w:r>
        <w:rPr>
          <w:rFonts w:hint="default"/>
          <w:color w:val="000000" w:themeColor="text1"/>
          <w:u w:val="single"/>
          <w:lang w:val="en-US"/>
          <w14:textFill>
            <w14:solidFill>
              <w14:schemeClr w14:val="tx1"/>
            </w14:solidFill>
          </w14:textFill>
        </w:rPr>
        <w:t>for</w:t>
      </w:r>
    </w:p>
    <w:p>
      <w:pPr>
        <w:pStyle w:val="4"/>
        <w:bidi w:val="0"/>
        <w:rPr>
          <w:rFonts w:hint="default"/>
          <w:color w:val="000000" w:themeColor="text1"/>
          <w:u w:val="single"/>
          <w:lang w:val="en-US"/>
          <w14:textFill>
            <w14:solidFill>
              <w14:schemeClr w14:val="tx1"/>
            </w14:solidFill>
          </w14:textFill>
        </w:rPr>
      </w:pPr>
      <w:r>
        <w:rPr>
          <w:rFonts w:hint="default"/>
          <w:color w:val="000000" w:themeColor="text1"/>
          <w:u w:val="single"/>
          <w:lang w:val="en-US"/>
          <w14:textFill>
            <w14:solidFill>
              <w14:schemeClr w14:val="tx1"/>
            </w14:solidFill>
          </w14:textFill>
        </w:rPr>
        <w:t xml:space="preserve"> tasks requiring categorisation or memorisation</w:t>
      </w:r>
    </w:p>
    <w:p>
      <w:pPr>
        <w:pStyle w:val="4"/>
        <w:bidi w:val="0"/>
        <w:rPr>
          <w:rFonts w:hint="default"/>
          <w:i/>
          <w:iCs/>
          <w:color w:val="000000" w:themeColor="text1"/>
          <w:highlight w:val="yellow"/>
          <w:u w:val="single"/>
          <w:lang w:val="en-US"/>
          <w14:textFill>
            <w14:solidFill>
              <w14:schemeClr w14:val="tx1"/>
            </w14:solidFill>
          </w14:textFill>
        </w:rPr>
      </w:pPr>
      <w:r>
        <w:rPr>
          <w:rFonts w:hint="default"/>
          <w:i/>
          <w:iCs/>
          <w:color w:val="000000" w:themeColor="text1"/>
          <w:highlight w:val="yellow"/>
          <w:u w:val="single"/>
          <w:lang w:val="en-US"/>
          <w14:textFill>
            <w14:solidFill>
              <w14:schemeClr w14:val="tx1"/>
            </w14:solidFill>
          </w14:textFill>
        </w:rPr>
        <w:t>– too many colours will increase search times</w:t>
      </w:r>
    </w:p>
    <w:p>
      <w:pPr>
        <w:pStyle w:val="4"/>
        <w:bidi w:val="0"/>
        <w:rPr>
          <w:rFonts w:ascii="Consolas" w:hAnsi="Consolas" w:eastAsia="Times New Roman" w:cs="Times New Roman"/>
          <w:color w:val="222222"/>
          <w:kern w:val="0"/>
          <w:sz w:val="18"/>
          <w:szCs w:val="18"/>
          <w:shd w:val="clear" w:color="auto" w:fill="FFFFFF"/>
        </w:rPr>
      </w:pPr>
      <w:r>
        <w:rPr>
          <w:rFonts w:hint="default"/>
          <w:color w:val="000000" w:themeColor="text1"/>
          <w:u w:val="single"/>
          <w:lang w:val="en-US"/>
          <w14:textFill>
            <w14:solidFill>
              <w14:schemeClr w14:val="tx1"/>
            </w14:solidFill>
          </w14:textFill>
        </w:rPr>
        <w:t>• More effective with inexperienced users</w:t>
      </w:r>
    </w:p>
    <w:p>
      <w:pPr>
        <w:widowControl/>
        <w:autoSpaceDE/>
        <w:autoSpaceDN/>
        <w:spacing w:before="60" w:after="60" w:line="312" w:lineRule="auto"/>
        <w:ind w:left="0"/>
        <w:rPr>
          <w:rFonts w:ascii="Times New Roman" w:hAnsi="Times New Roman" w:eastAsia="Times New Roman" w:cs="Times New Roman"/>
          <w:strike/>
          <w:dstrike w:val="0"/>
          <w:kern w:val="0"/>
          <w:sz w:val="24"/>
          <w:szCs w:val="24"/>
        </w:rPr>
      </w:pPr>
    </w:p>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Consolas" w:hAnsi="Consolas" w:eastAsia="Times New Roman" w:cs="Times New Roman"/>
          <w:color w:val="222222"/>
          <w:kern w:val="0"/>
          <w:sz w:val="18"/>
          <w:szCs w:val="18"/>
          <w:shd w:val="clear" w:color="auto" w:fill="FFFFFF"/>
        </w:rPr>
        <w:t>‘Brian is 17 years old and works part time at the museum gift shop in the Sydney CBD. There are currently 5 employees working at the gift shop at any one time, and they are all about the same age as Brian. Brian has worked at the gift shop for the last two years and is very comfortable in the requirements of his job, including using the till daily in a variety of different ways.’</w:t>
      </w:r>
    </w:p>
    <w:p>
      <w:pPr>
        <w:widowControl/>
        <w:autoSpaceDE/>
        <w:autoSpaceDN/>
        <w:spacing w:before="60" w:after="60" w:line="312" w:lineRule="auto"/>
        <w:ind w:left="0"/>
        <w:rPr>
          <w:rFonts w:ascii="Times New Roman" w:hAnsi="Times New Roman" w:eastAsia="Times New Roman" w:cs="Times New Roman"/>
          <w:kern w:val="0"/>
          <w:sz w:val="24"/>
          <w:szCs w:val="24"/>
        </w:rPr>
      </w:pPr>
      <w:r>
        <w:rPr>
          <w:sz w:val="24"/>
        </w:rPr>
        <mc:AlternateContent>
          <mc:Choice Requires="wps">
            <w:drawing>
              <wp:anchor distT="0" distB="0" distL="114300" distR="114300" simplePos="0" relativeHeight="251722752" behindDoc="0" locked="0" layoutInCell="1" allowOverlap="1">
                <wp:simplePos x="0" y="0"/>
                <wp:positionH relativeFrom="column">
                  <wp:posOffset>1366520</wp:posOffset>
                </wp:positionH>
                <wp:positionV relativeFrom="paragraph">
                  <wp:posOffset>454025</wp:posOffset>
                </wp:positionV>
                <wp:extent cx="111125" cy="78105"/>
                <wp:effectExtent l="9525" t="9525" r="31750" b="13970"/>
                <wp:wrapNone/>
                <wp:docPr id="151" name="Ink 151"/>
                <wp:cNvGraphicFramePr/>
                <a:graphic xmlns:a="http://schemas.openxmlformats.org/drawingml/2006/main">
                  <a:graphicData uri="http://schemas.microsoft.com/office/word/2010/wordprocessingInk">
                    <mc:AlternateContent xmlns:a14="http://schemas.microsoft.com/office/drawing/2010/main">
                      <mc:Choice Requires="a14">
                        <w14:contentPart bwMode="clr" r:id="rId184">
                          <w14:nvContentPartPr>
                            <w14:cNvPr id="151" name="Ink 151"/>
                            <w14:cNvContentPartPr/>
                          </w14:nvContentPartPr>
                          <w14:xfrm>
                            <a:off x="2509520" y="2199005"/>
                            <a:ext cx="111125" cy="78105"/>
                          </w14:xfrm>
                        </w14:contentPart>
                      </mc:Choice>
                    </mc:AlternateContent>
                  </a:graphicData>
                </a:graphic>
              </wp:anchor>
            </w:drawing>
          </mc:Choice>
          <mc:Fallback>
            <w:pict>
              <v:shape id="_x0000_s1026" o:spid="_x0000_s1026" o:spt="75" style="position:absolute;left:0pt;margin-left:107.6pt;margin-top:35.75pt;height:6.15pt;width:8.75pt;z-index:251722752;mso-width-relative:page;mso-height-relative:page;" coordsize="21600,21600" o:gfxdata="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">
                <v:imagedata r:id="rId185" o:title=""/>
                <o:lock v:ext="edit"/>
              </v:shape>
            </w:pict>
          </mc:Fallback>
        </mc:AlternateContent>
      </w:r>
      <w:r>
        <w:rPr>
          <w:rFonts w:ascii="Times New Roman" w:hAnsi="Times New Roman" w:eastAsia="Times New Roman" w:cs="Times New Roman"/>
          <w:kern w:val="0"/>
          <w:sz w:val="24"/>
          <w:szCs w:val="24"/>
        </w:rPr>
        <w:drawing>
          <wp:inline distT="0" distB="0" distL="0" distR="0">
            <wp:extent cx="1828800" cy="150622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1828800" cy="1506220"/>
                    </a:xfrm>
                    <a:prstGeom prst="rect">
                      <a:avLst/>
                    </a:prstGeom>
                    <a:noFill/>
                    <a:ln>
                      <a:noFill/>
                    </a:ln>
                  </pic:spPr>
                </pic:pic>
              </a:graphicData>
            </a:graphic>
          </wp:inline>
        </w:drawing>
      </w:r>
    </w:p>
    <w:p>
      <w:pPr>
        <w:widowControl/>
        <w:autoSpaceDE/>
        <w:autoSpaceDN/>
        <w:spacing w:before="60" w:after="60" w:line="312" w:lineRule="auto"/>
        <w:ind w:left="0"/>
        <w:rPr>
          <w:rFonts w:ascii="Times New Roman" w:hAnsi="Times New Roman" w:eastAsia="Times New Roman" w:cs="Times New Roman"/>
          <w:kern w:val="0"/>
          <w:sz w:val="24"/>
          <w:szCs w:val="24"/>
        </w:rPr>
      </w:pPr>
    </w:p>
    <w:p>
      <w:pPr>
        <w:widowControl/>
        <w:numPr>
          <w:ilvl w:val="0"/>
          <w:numId w:val="7"/>
        </w:numPr>
        <w:autoSpaceDE/>
        <w:autoSpaceDN/>
        <w:spacing w:before="60" w:after="60" w:line="312" w:lineRule="auto"/>
        <w:textAlignment w:val="baseline"/>
        <w:rPr>
          <w:rFonts w:ascii="Helvetica" w:hAnsi="Helvetica" w:eastAsia="Times New Roman" w:cs="Helvetica"/>
          <w:color w:val="333333"/>
          <w:kern w:val="0"/>
          <w:sz w:val="22"/>
        </w:rPr>
      </w:pPr>
      <w:r>
        <w:rPr>
          <w:rFonts w:hint="eastAsia" w:ascii="SimSun" w:hAnsi="SimSun" w:eastAsia="SimSun" w:cs="SimSun"/>
          <w:color w:val="333333"/>
          <w:kern w:val="0"/>
          <w:sz w:val="22"/>
        </w:rPr>
        <w:t>题目</w:t>
      </w:r>
      <w:r>
        <w:rPr>
          <w:rFonts w:ascii="SimSun" w:hAnsi="SimSun" w:eastAsia="SimSun" w:cs="SimSun"/>
          <w:color w:val="333333"/>
          <w:kern w:val="0"/>
          <w:sz w:val="22"/>
        </w:rPr>
        <w:t>：</w:t>
      </w:r>
    </w:p>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Consolas" w:hAnsi="Consolas" w:eastAsia="Times New Roman" w:cs="Times New Roman"/>
          <w:color w:val="222222"/>
          <w:kern w:val="0"/>
          <w:sz w:val="18"/>
          <w:szCs w:val="18"/>
          <w:shd w:val="clear" w:color="auto" w:fill="FFFFFF"/>
        </w:rPr>
        <w:t xml:space="preserve">When does an interface </w:t>
      </w:r>
      <w:r>
        <w:rPr>
          <w:rFonts w:ascii="Consolas" w:hAnsi="Consolas" w:eastAsia="Times New Roman" w:cs="Times New Roman"/>
          <w:strike/>
          <w:dstrike w:val="0"/>
          <w:color w:val="222222"/>
          <w:kern w:val="0"/>
          <w:sz w:val="18"/>
          <w:szCs w:val="18"/>
          <w:shd w:val="clear" w:color="auto" w:fill="FFFFFF"/>
        </w:rPr>
        <w:t>need</w:t>
      </w:r>
      <w:r>
        <w:rPr>
          <w:rFonts w:ascii="Consolas" w:hAnsi="Consolas" w:eastAsia="Times New Roman" w:cs="Times New Roman"/>
          <w:color w:val="222222"/>
          <w:kern w:val="0"/>
          <w:sz w:val="18"/>
          <w:szCs w:val="18"/>
          <w:shd w:val="clear" w:color="auto" w:fill="FFFFFF"/>
        </w:rPr>
        <w:t xml:space="preserve"> to be evaluated? </w:t>
      </w:r>
    </w:p>
    <w:p>
      <w:pPr>
        <w:widowControl/>
        <w:autoSpaceDE/>
        <w:autoSpaceDN/>
        <w:spacing w:before="60" w:after="60" w:line="312" w:lineRule="auto"/>
        <w:ind w:left="0"/>
        <w:rPr>
          <w:rFonts w:ascii="Times New Roman" w:hAnsi="Times New Roman" w:eastAsia="Times New Roman" w:cs="Times New Roman"/>
          <w:kern w:val="0"/>
          <w:sz w:val="24"/>
          <w:szCs w:val="24"/>
        </w:rPr>
      </w:pPr>
      <w:r>
        <w:rPr>
          <w:sz w:val="24"/>
        </w:rPr>
        <mc:AlternateContent>
          <mc:Choice Requires="wps">
            <w:drawing>
              <wp:anchor distT="0" distB="0" distL="114300" distR="114300" simplePos="0" relativeHeight="251725824" behindDoc="0" locked="0" layoutInCell="1" allowOverlap="1">
                <wp:simplePos x="0" y="0"/>
                <wp:positionH relativeFrom="column">
                  <wp:posOffset>208280</wp:posOffset>
                </wp:positionH>
                <wp:positionV relativeFrom="paragraph">
                  <wp:posOffset>858520</wp:posOffset>
                </wp:positionV>
                <wp:extent cx="200660" cy="211455"/>
                <wp:effectExtent l="9525" t="9525" r="18415" b="33020"/>
                <wp:wrapNone/>
                <wp:docPr id="154" name="Ink 154"/>
                <wp:cNvGraphicFramePr/>
                <a:graphic xmlns:a="http://schemas.openxmlformats.org/drawingml/2006/main">
                  <a:graphicData uri="http://schemas.microsoft.com/office/word/2010/wordprocessingInk">
                    <mc:AlternateContent xmlns:a14="http://schemas.microsoft.com/office/drawing/2010/main">
                      <mc:Choice Requires="a14">
                        <w14:contentPart bwMode="clr" r:id="rId187">
                          <w14:nvContentPartPr>
                            <w14:cNvPr id="154" name="Ink 154"/>
                            <w14:cNvContentPartPr/>
                          </w14:nvContentPartPr>
                          <w14:xfrm>
                            <a:off x="1351280" y="5252085"/>
                            <a:ext cx="200660" cy="211455"/>
                          </w14:xfrm>
                        </w14:contentPart>
                      </mc:Choice>
                    </mc:AlternateContent>
                  </a:graphicData>
                </a:graphic>
              </wp:anchor>
            </w:drawing>
          </mc:Choice>
          <mc:Fallback>
            <w:pict>
              <v:shape id="_x0000_s1026" o:spid="_x0000_s1026" o:spt="75" style="position:absolute;left:0pt;margin-left:16.4pt;margin-top:67.6pt;height:16.65pt;width:15.8pt;z-index:251725824;mso-width-relative:page;mso-height-relative:page;" coordsize="21600,21600" o:gfxdata="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">
                <v:imagedata r:id="rId188" o:title=""/>
                <o:lock v:ext="edit"/>
              </v:shape>
            </w:pict>
          </mc:Fallback>
        </mc:AlternateContent>
      </w:r>
      <w:r>
        <w:rPr>
          <w:sz w:val="24"/>
        </w:rPr>
        <mc:AlternateContent>
          <mc:Choice Requires="wps">
            <w:drawing>
              <wp:anchor distT="0" distB="0" distL="114300" distR="114300" simplePos="0" relativeHeight="251724800" behindDoc="0" locked="0" layoutInCell="1" allowOverlap="1">
                <wp:simplePos x="0" y="0"/>
                <wp:positionH relativeFrom="column">
                  <wp:posOffset>4667250</wp:posOffset>
                </wp:positionH>
                <wp:positionV relativeFrom="paragraph">
                  <wp:posOffset>1524000</wp:posOffset>
                </wp:positionV>
                <wp:extent cx="234315" cy="374015"/>
                <wp:effectExtent l="9525" t="9525" r="10160" b="22860"/>
                <wp:wrapNone/>
                <wp:docPr id="153" name="Ink 153"/>
                <wp:cNvGraphicFramePr/>
                <a:graphic xmlns:a="http://schemas.openxmlformats.org/drawingml/2006/main">
                  <a:graphicData uri="http://schemas.microsoft.com/office/word/2010/wordprocessingInk">
                    <mc:AlternateContent xmlns:a14="http://schemas.microsoft.com/office/drawing/2010/main">
                      <mc:Choice Requires="a14">
                        <w14:contentPart bwMode="clr" r:id="rId189">
                          <w14:nvContentPartPr>
                            <w14:cNvPr id="153" name="Ink 153"/>
                            <w14:cNvContentPartPr/>
                          </w14:nvContentPartPr>
                          <w14:xfrm>
                            <a:off x="5810250" y="5917565"/>
                            <a:ext cx="234315" cy="374015"/>
                          </w14:xfrm>
                        </w14:contentPart>
                      </mc:Choice>
                    </mc:AlternateContent>
                  </a:graphicData>
                </a:graphic>
              </wp:anchor>
            </w:drawing>
          </mc:Choice>
          <mc:Fallback>
            <w:pict>
              <v:shape id="_x0000_s1026" o:spid="_x0000_s1026" o:spt="75" style="position:absolute;left:0pt;margin-left:367.5pt;margin-top:120pt;height:29.45pt;width:18.45pt;z-index:251724800;mso-width-relative:page;mso-height-relative:page;" coordsize="21600,21600" o:gfxdata="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&#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">
                <v:imagedata r:id="rId190" o:title=""/>
                <o:lock v:ext="edit"/>
              </v:shape>
            </w:pict>
          </mc:Fallback>
        </mc:AlternateContent>
      </w:r>
      <w:r>
        <w:rPr>
          <w:sz w:val="24"/>
        </w:rPr>
        <mc:AlternateContent>
          <mc:Choice Requires="wps">
            <w:drawing>
              <wp:anchor distT="0" distB="0" distL="114300" distR="114300" simplePos="0" relativeHeight="251723776" behindDoc="0" locked="0" layoutInCell="1" allowOverlap="1">
                <wp:simplePos x="0" y="0"/>
                <wp:positionH relativeFrom="column">
                  <wp:posOffset>113030</wp:posOffset>
                </wp:positionH>
                <wp:positionV relativeFrom="paragraph">
                  <wp:posOffset>1445895</wp:posOffset>
                </wp:positionV>
                <wp:extent cx="4598035" cy="597535"/>
                <wp:effectExtent l="9525" t="9525" r="15240" b="27940"/>
                <wp:wrapNone/>
                <wp:docPr id="152" name="Ink 152"/>
                <wp:cNvGraphicFramePr/>
                <a:graphic xmlns:a="http://schemas.openxmlformats.org/drawingml/2006/main">
                  <a:graphicData uri="http://schemas.microsoft.com/office/word/2010/wordprocessingInk">
                    <mc:AlternateContent xmlns:a14="http://schemas.microsoft.com/office/drawing/2010/main">
                      <mc:Choice Requires="a14">
                        <w14:contentPart bwMode="clr" r:id="rId191">
                          <w14:nvContentPartPr>
                            <w14:cNvPr id="152" name="Ink 152"/>
                            <w14:cNvContentPartPr/>
                          </w14:nvContentPartPr>
                          <w14:xfrm>
                            <a:off x="1256030" y="5839460"/>
                            <a:ext cx="4598035" cy="597535"/>
                          </w14:xfrm>
                        </w14:contentPart>
                      </mc:Choice>
                    </mc:AlternateContent>
                  </a:graphicData>
                </a:graphic>
              </wp:anchor>
            </w:drawing>
          </mc:Choice>
          <mc:Fallback>
            <w:pict>
              <v:shape id="_x0000_s1026" o:spid="_x0000_s1026" o:spt="75" style="position:absolute;left:0pt;margin-left:8.9pt;margin-top:113.85pt;height:47.05pt;width:362.05pt;z-index:251723776;mso-width-relative:page;mso-height-relative:page;" coordsize="21600,21600" o:gfxdata="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">
                <v:imagedata r:id="rId192" o:title=""/>
                <o:lock v:ext="edit"/>
              </v:shape>
            </w:pict>
          </mc:Fallback>
        </mc:AlternateContent>
      </w:r>
      <w:r>
        <w:rPr>
          <w:rFonts w:ascii="Times New Roman" w:hAnsi="Times New Roman" w:eastAsia="Times New Roman" w:cs="Times New Roman"/>
          <w:kern w:val="0"/>
          <w:sz w:val="24"/>
          <w:szCs w:val="24"/>
        </w:rPr>
        <w:drawing>
          <wp:inline distT="0" distB="0" distL="0" distR="0">
            <wp:extent cx="5274310" cy="310070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5274310" cy="3100705"/>
                    </a:xfrm>
                    <a:prstGeom prst="rect">
                      <a:avLst/>
                    </a:prstGeom>
                    <a:noFill/>
                    <a:ln>
                      <a:noFill/>
                    </a:ln>
                  </pic:spPr>
                </pic:pic>
              </a:graphicData>
            </a:graphic>
          </wp:inline>
        </w:drawing>
      </w:r>
    </w:p>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Helvetica" w:hAnsi="Helvetica" w:eastAsia="Times New Roman" w:cs="Helvetica"/>
          <w:color w:val="333333"/>
          <w:kern w:val="0"/>
          <w:sz w:val="22"/>
        </w:rPr>
        <w:t>Which answer(s) is/are CORRECT about the difference between Fitts Law and Keystroke Level Model?</w:t>
      </w:r>
    </w:p>
    <w:p>
      <w:pPr>
        <w:widowControl/>
        <w:autoSpaceDE/>
        <w:autoSpaceDN/>
        <w:spacing w:before="60" w:after="60" w:line="312" w:lineRule="auto"/>
        <w:ind w:left="0"/>
        <w:rPr>
          <w:rFonts w:ascii="Times New Roman" w:hAnsi="Times New Roman" w:eastAsia="Times New Roman" w:cs="Times New Roman"/>
          <w:kern w:val="0"/>
          <w:sz w:val="24"/>
          <w:szCs w:val="24"/>
        </w:rPr>
      </w:pPr>
      <w:r>
        <w:rPr>
          <w:sz w:val="24"/>
        </w:rPr>
        <mc:AlternateContent>
          <mc:Choice Requires="wps">
            <w:drawing>
              <wp:anchor distT="0" distB="0" distL="114300" distR="114300" simplePos="0" relativeHeight="251743232" behindDoc="0" locked="0" layoutInCell="1" allowOverlap="1">
                <wp:simplePos x="0" y="0"/>
                <wp:positionH relativeFrom="column">
                  <wp:posOffset>151765</wp:posOffset>
                </wp:positionH>
                <wp:positionV relativeFrom="paragraph">
                  <wp:posOffset>1915160</wp:posOffset>
                </wp:positionV>
                <wp:extent cx="195580" cy="222885"/>
                <wp:effectExtent l="9525" t="9525" r="23495" b="21590"/>
                <wp:wrapNone/>
                <wp:docPr id="171" name="Ink 171"/>
                <wp:cNvGraphicFramePr/>
                <a:graphic xmlns:a="http://schemas.openxmlformats.org/drawingml/2006/main">
                  <a:graphicData uri="http://schemas.microsoft.com/office/word/2010/wordprocessingInk">
                    <mc:AlternateContent xmlns:a14="http://schemas.microsoft.com/office/drawing/2010/main">
                      <mc:Choice Requires="a14">
                        <w14:contentPart bwMode="clr" r:id="rId194">
                          <w14:nvContentPartPr>
                            <w14:cNvPr id="171" name="Ink 171"/>
                            <w14:cNvContentPartPr/>
                          </w14:nvContentPartPr>
                          <w14:xfrm>
                            <a:off x="1294765" y="2829560"/>
                            <a:ext cx="195580" cy="222885"/>
                          </w14:xfrm>
                        </w14:contentPart>
                      </mc:Choice>
                    </mc:AlternateContent>
                  </a:graphicData>
                </a:graphic>
              </wp:anchor>
            </w:drawing>
          </mc:Choice>
          <mc:Fallback>
            <w:pict>
              <v:shape id="_x0000_s1026" o:spid="_x0000_s1026" o:spt="75" style="position:absolute;left:0pt;margin-left:11.95pt;margin-top:150.8pt;height:17.55pt;width:15.4pt;z-index:251743232;mso-width-relative:page;mso-height-relative:page;" coordsize="21600,21600" o:gfxdata="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">
                <v:imagedata r:id="rId195" o:title=""/>
                <o:lock v:ext="edit"/>
              </v:shape>
            </w:pict>
          </mc:Fallback>
        </mc:AlternateContent>
      </w:r>
      <w:r>
        <w:rPr>
          <w:sz w:val="24"/>
        </w:rPr>
        <mc:AlternateContent>
          <mc:Choice Requires="wps">
            <w:drawing>
              <wp:anchor distT="0" distB="0" distL="114300" distR="114300" simplePos="0" relativeHeight="251742208" behindDoc="0" locked="0" layoutInCell="1" allowOverlap="1">
                <wp:simplePos x="0" y="0"/>
                <wp:positionH relativeFrom="column">
                  <wp:posOffset>235585</wp:posOffset>
                </wp:positionH>
                <wp:positionV relativeFrom="paragraph">
                  <wp:posOffset>1903730</wp:posOffset>
                </wp:positionV>
                <wp:extent cx="72390" cy="150495"/>
                <wp:effectExtent l="9525" t="9525" r="19685" b="17780"/>
                <wp:wrapNone/>
                <wp:docPr id="170" name="Ink 170"/>
                <wp:cNvGraphicFramePr/>
                <a:graphic xmlns:a="http://schemas.openxmlformats.org/drawingml/2006/main">
                  <a:graphicData uri="http://schemas.microsoft.com/office/word/2010/wordprocessingInk">
                    <mc:AlternateContent xmlns:a14="http://schemas.microsoft.com/office/drawing/2010/main">
                      <mc:Choice Requires="a14">
                        <w14:contentPart bwMode="clr" r:id="rId196">
                          <w14:nvContentPartPr>
                            <w14:cNvPr id="170" name="Ink 170"/>
                            <w14:cNvContentPartPr/>
                          </w14:nvContentPartPr>
                          <w14:xfrm>
                            <a:off x="1378585" y="2818130"/>
                            <a:ext cx="72390" cy="150495"/>
                          </w14:xfrm>
                        </w14:contentPart>
                      </mc:Choice>
                    </mc:AlternateContent>
                  </a:graphicData>
                </a:graphic>
              </wp:anchor>
            </w:drawing>
          </mc:Choice>
          <mc:Fallback>
            <w:pict>
              <v:shape id="_x0000_s1026" o:spid="_x0000_s1026" o:spt="75" style="position:absolute;left:0pt;margin-left:18.55pt;margin-top:149.9pt;height:11.85pt;width:5.7pt;z-index:251742208;mso-width-relative:page;mso-height-relative:page;" coordsize="21600,21600" o:gfxdata="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">
                <v:imagedata r:id="rId197" o:title=""/>
                <o:lock v:ext="edit"/>
              </v:shape>
            </w:pict>
          </mc:Fallback>
        </mc:AlternateContent>
      </w:r>
      <w:r>
        <w:rPr>
          <w:sz w:val="24"/>
        </w:rPr>
        <mc:AlternateContent>
          <mc:Choice Requires="wps">
            <w:drawing>
              <wp:anchor distT="0" distB="0" distL="114300" distR="114300" simplePos="0" relativeHeight="251741184" behindDoc="0" locked="0" layoutInCell="1" allowOverlap="1">
                <wp:simplePos x="0" y="0"/>
                <wp:positionH relativeFrom="column">
                  <wp:posOffset>2059940</wp:posOffset>
                </wp:positionH>
                <wp:positionV relativeFrom="paragraph">
                  <wp:posOffset>807085</wp:posOffset>
                </wp:positionV>
                <wp:extent cx="155575" cy="318135"/>
                <wp:effectExtent l="9525" t="9525" r="12700" b="27940"/>
                <wp:wrapNone/>
                <wp:docPr id="169" name="Ink 169"/>
                <wp:cNvGraphicFramePr/>
                <a:graphic xmlns:a="http://schemas.openxmlformats.org/drawingml/2006/main">
                  <a:graphicData uri="http://schemas.microsoft.com/office/word/2010/wordprocessingInk">
                    <mc:AlternateContent xmlns:a14="http://schemas.microsoft.com/office/drawing/2010/main">
                      <mc:Choice Requires="a14">
                        <w14:contentPart bwMode="clr" r:id="rId198">
                          <w14:nvContentPartPr>
                            <w14:cNvPr id="169" name="Ink 169"/>
                            <w14:cNvContentPartPr/>
                          </w14:nvContentPartPr>
                          <w14:xfrm>
                            <a:off x="3202940" y="1721485"/>
                            <a:ext cx="155575" cy="318135"/>
                          </w14:xfrm>
                        </w14:contentPart>
                      </mc:Choice>
                    </mc:AlternateContent>
                  </a:graphicData>
                </a:graphic>
              </wp:anchor>
            </w:drawing>
          </mc:Choice>
          <mc:Fallback>
            <w:pict>
              <v:shape id="_x0000_s1026" o:spid="_x0000_s1026" o:spt="75" style="position:absolute;left:0pt;margin-left:162.2pt;margin-top:63.55pt;height:25.05pt;width:12.25pt;z-index:251741184;mso-width-relative:page;mso-height-relative:page;" coordsize="21600,21600" o:gfxdata="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">
                <v:imagedata r:id="rId199" o:title=""/>
                <o:lock v:ext="edit"/>
              </v:shape>
            </w:pict>
          </mc:Fallback>
        </mc:AlternateContent>
      </w:r>
      <w:r>
        <w:rPr>
          <w:sz w:val="24"/>
        </w:rPr>
        <mc:AlternateContent>
          <mc:Choice Requires="wps">
            <w:drawing>
              <wp:anchor distT="0" distB="0" distL="114300" distR="114300" simplePos="0" relativeHeight="251740160" behindDoc="0" locked="0" layoutInCell="1" allowOverlap="1">
                <wp:simplePos x="0" y="0"/>
                <wp:positionH relativeFrom="column">
                  <wp:posOffset>185420</wp:posOffset>
                </wp:positionH>
                <wp:positionV relativeFrom="paragraph">
                  <wp:posOffset>857250</wp:posOffset>
                </wp:positionV>
                <wp:extent cx="1856740" cy="357505"/>
                <wp:effectExtent l="9525" t="9525" r="13335" b="13970"/>
                <wp:wrapNone/>
                <wp:docPr id="168" name="Ink 168"/>
                <wp:cNvGraphicFramePr/>
                <a:graphic xmlns:a="http://schemas.openxmlformats.org/drawingml/2006/main">
                  <a:graphicData uri="http://schemas.microsoft.com/office/word/2010/wordprocessingInk">
                    <mc:AlternateContent xmlns:a14="http://schemas.microsoft.com/office/drawing/2010/main">
                      <mc:Choice Requires="a14">
                        <w14:contentPart bwMode="clr" r:id="rId200">
                          <w14:nvContentPartPr>
                            <w14:cNvPr id="168" name="Ink 168"/>
                            <w14:cNvContentPartPr/>
                          </w14:nvContentPartPr>
                          <w14:xfrm>
                            <a:off x="1328420" y="1771650"/>
                            <a:ext cx="1856740" cy="357505"/>
                          </w14:xfrm>
                        </w14:contentPart>
                      </mc:Choice>
                    </mc:AlternateContent>
                  </a:graphicData>
                </a:graphic>
              </wp:anchor>
            </w:drawing>
          </mc:Choice>
          <mc:Fallback>
            <w:pict>
              <v:shape id="_x0000_s1026" o:spid="_x0000_s1026" o:spt="75" style="position:absolute;left:0pt;margin-left:14.6pt;margin-top:67.5pt;height:28.15pt;width:146.2pt;z-index:251740160;mso-width-relative:page;mso-height-relative:page;" coordsize="21600,21600" o:gfxdata="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">
                <v:imagedata r:id="rId201" o:title=""/>
                <o:lock v:ext="edit"/>
              </v:shape>
            </w:pict>
          </mc:Fallback>
        </mc:AlternateContent>
      </w:r>
      <w:r>
        <w:rPr>
          <w:rFonts w:ascii="Times New Roman" w:hAnsi="Times New Roman" w:eastAsia="Times New Roman" w:cs="Times New Roman"/>
          <w:kern w:val="0"/>
          <w:sz w:val="24"/>
          <w:szCs w:val="24"/>
        </w:rPr>
        <w:drawing>
          <wp:inline distT="0" distB="0" distL="0" distR="0">
            <wp:extent cx="5274310" cy="235648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274310" cy="2356485"/>
                    </a:xfrm>
                    <a:prstGeom prst="rect">
                      <a:avLst/>
                    </a:prstGeom>
                    <a:noFill/>
                    <a:ln>
                      <a:noFill/>
                    </a:ln>
                  </pic:spPr>
                </pic:pic>
              </a:graphicData>
            </a:graphic>
          </wp:inline>
        </w:drawing>
      </w:r>
    </w:p>
    <w:p>
      <w:pPr>
        <w:widowControl/>
        <w:autoSpaceDE/>
        <w:autoSpaceDN/>
        <w:spacing w:before="60" w:after="60" w:line="312" w:lineRule="auto"/>
        <w:ind w:left="0"/>
        <w:rPr>
          <w:rFonts w:ascii="Consolas" w:hAnsi="Consolas" w:eastAsia="Times New Roman" w:cs="Times New Roman"/>
          <w:color w:val="222222"/>
          <w:kern w:val="0"/>
          <w:sz w:val="18"/>
          <w:szCs w:val="18"/>
          <w:shd w:val="clear" w:color="auto" w:fill="FFFFFF"/>
        </w:rPr>
      </w:pPr>
    </w:p>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Consolas" w:hAnsi="Consolas" w:eastAsia="Times New Roman" w:cs="Times New Roman"/>
          <w:color w:val="222222"/>
          <w:kern w:val="0"/>
          <w:sz w:val="18"/>
          <w:szCs w:val="18"/>
          <w:shd w:val="clear" w:color="auto" w:fill="FFFFFF"/>
        </w:rPr>
        <w:t>One of important considerations when designing an interface is to provide ways for users to easily escape from places they unexpectedly find themselves, by having clearly marked emergency exits. This is an example of which heuristic principle?</w:t>
      </w:r>
      <w:r>
        <w:rPr>
          <w:rFonts w:ascii="Consolas" w:hAnsi="Consolas" w:eastAsia="Times New Roman" w:cs="Times New Roman"/>
          <w:color w:val="222222"/>
          <w:kern w:val="0"/>
          <w:sz w:val="18"/>
          <w:szCs w:val="18"/>
          <w:shd w:val="clear" w:color="auto" w:fill="FFFFFF"/>
        </w:rPr>
        <w:t xml:space="preserve"> </w:t>
      </w:r>
      <w:r>
        <w:rPr>
          <w:rFonts w:ascii="Consolas" w:hAnsi="Consolas" w:eastAsia="Times New Roman" w:cs="Times New Roman"/>
          <w:color w:val="222222"/>
          <w:kern w:val="0"/>
          <w:sz w:val="18"/>
          <w:szCs w:val="18"/>
          <w:u w:val="single"/>
          <w:shd w:val="clear" w:color="auto" w:fill="FFFFFF"/>
        </w:rPr>
        <w:t>User control</w:t>
      </w:r>
    </w:p>
    <w:p>
      <w:pPr>
        <w:widowControl/>
        <w:numPr>
          <w:ilvl w:val="0"/>
          <w:numId w:val="8"/>
        </w:numPr>
        <w:autoSpaceDE/>
        <w:autoSpaceDN/>
        <w:spacing w:before="60" w:after="60" w:line="312" w:lineRule="auto"/>
        <w:textAlignment w:val="baseline"/>
        <w:rPr>
          <w:rFonts w:ascii="Helvetica" w:hAnsi="Helvetica" w:eastAsia="Times New Roman" w:cs="Helvetica"/>
          <w:color w:val="333333"/>
          <w:kern w:val="0"/>
          <w:sz w:val="22"/>
        </w:rPr>
      </w:pPr>
      <w:r>
        <w:rPr>
          <w:rFonts w:hint="eastAsia" w:ascii="SimSun" w:hAnsi="SimSun" w:eastAsia="SimSun" w:cs="SimSun"/>
          <w:color w:val="333333"/>
          <w:kern w:val="0"/>
          <w:sz w:val="22"/>
        </w:rPr>
        <w:t>题目</w:t>
      </w:r>
      <w:r>
        <w:rPr>
          <w:rFonts w:ascii="SimSun" w:hAnsi="SimSun" w:eastAsia="SimSun" w:cs="SimSun"/>
          <w:color w:val="333333"/>
          <w:kern w:val="0"/>
          <w:sz w:val="22"/>
        </w:rPr>
        <w:t>：</w:t>
      </w:r>
    </w:p>
    <w:p>
      <w:pPr>
        <w:widowControl/>
        <w:autoSpaceDE/>
        <w:autoSpaceDN/>
        <w:spacing w:before="60" w:after="60" w:line="312" w:lineRule="auto"/>
        <w:ind w:left="384"/>
        <w:rPr>
          <w:rFonts w:ascii="Times New Roman" w:hAnsi="Times New Roman" w:eastAsia="Times New Roman" w:cs="Times New Roman"/>
          <w:kern w:val="0"/>
          <w:sz w:val="24"/>
          <w:szCs w:val="24"/>
        </w:rPr>
      </w:pPr>
      <w:r>
        <w:rPr>
          <w:rFonts w:ascii="Consolas" w:hAnsi="Consolas" w:eastAsia="Times New Roman" w:cs="Times New Roman"/>
          <w:color w:val="222222"/>
          <w:kern w:val="0"/>
          <w:sz w:val="18"/>
          <w:szCs w:val="18"/>
          <w:shd w:val="clear" w:color="auto" w:fill="FFFFFF"/>
        </w:rPr>
        <w:t>What are the benefits of testing at an early stage (low fidelity prototype/ paper prototype)? </w:t>
      </w:r>
    </w:p>
    <w:p>
      <w:pPr>
        <w:widowControl/>
        <w:autoSpaceDE/>
        <w:autoSpaceDN/>
        <w:spacing w:before="60" w:after="60" w:line="312" w:lineRule="auto"/>
        <w:ind w:left="384"/>
        <w:rPr>
          <w:rFonts w:ascii="Times New Roman" w:hAnsi="Times New Roman" w:eastAsia="Times New Roman" w:cs="Times New Roman"/>
          <w:kern w:val="0"/>
          <w:sz w:val="24"/>
          <w:szCs w:val="24"/>
        </w:rPr>
      </w:pPr>
      <w:r>
        <w:rPr>
          <w:sz w:val="24"/>
        </w:rPr>
        <mc:AlternateContent>
          <mc:Choice Requires="wps">
            <w:drawing>
              <wp:anchor distT="0" distB="0" distL="114300" distR="114300" simplePos="0" relativeHeight="251865088" behindDoc="0" locked="0" layoutInCell="1" allowOverlap="1">
                <wp:simplePos x="0" y="0"/>
                <wp:positionH relativeFrom="column">
                  <wp:posOffset>254000</wp:posOffset>
                </wp:positionH>
                <wp:positionV relativeFrom="paragraph">
                  <wp:posOffset>1200150</wp:posOffset>
                </wp:positionV>
                <wp:extent cx="67945" cy="106045"/>
                <wp:effectExtent l="9525" t="9525" r="24130" b="11430"/>
                <wp:wrapNone/>
                <wp:docPr id="313" name="Ink 313"/>
                <wp:cNvGraphicFramePr/>
                <a:graphic xmlns:a="http://schemas.openxmlformats.org/drawingml/2006/main">
                  <a:graphicData uri="http://schemas.microsoft.com/office/word/2010/wordprocessingInk">
                    <mc:AlternateContent xmlns:a14="http://schemas.microsoft.com/office/drawing/2010/main">
                      <mc:Choice Requires="a14">
                        <w14:contentPart bwMode="clr" r:id="rId203">
                          <w14:nvContentPartPr>
                            <w14:cNvPr id="313" name="Ink 313"/>
                            <w14:cNvContentPartPr/>
                          </w14:nvContentPartPr>
                          <w14:xfrm>
                            <a:off x="1397000" y="4505325"/>
                            <a:ext cx="67945" cy="106045"/>
                          </w14:xfrm>
                        </w14:contentPart>
                      </mc:Choice>
                    </mc:AlternateContent>
                  </a:graphicData>
                </a:graphic>
              </wp:anchor>
            </w:drawing>
          </mc:Choice>
          <mc:Fallback>
            <w:pict>
              <v:shape id="_x0000_s1026" o:spid="_x0000_s1026" o:spt="75" style="position:absolute;left:0pt;margin-left:20pt;margin-top:94.5pt;height:8.35pt;width:5.35pt;z-index:251865088;mso-width-relative:page;mso-height-relative:page;" coordsize="21600,21600" o:gfxdata="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">
                <v:imagedata r:id="rId204" o:title=""/>
                <o:lock v:ext="edit"/>
              </v:shape>
            </w:pict>
          </mc:Fallback>
        </mc:AlternateContent>
      </w:r>
      <w:r>
        <w:rPr>
          <w:sz w:val="24"/>
        </w:rPr>
        <mc:AlternateContent>
          <mc:Choice Requires="wps">
            <w:drawing>
              <wp:anchor distT="0" distB="0" distL="114300" distR="114300" simplePos="0" relativeHeight="251864064" behindDoc="0" locked="0" layoutInCell="1" allowOverlap="1">
                <wp:simplePos x="0" y="0"/>
                <wp:positionH relativeFrom="column">
                  <wp:posOffset>86360</wp:posOffset>
                </wp:positionH>
                <wp:positionV relativeFrom="paragraph">
                  <wp:posOffset>1146810</wp:posOffset>
                </wp:positionV>
                <wp:extent cx="90805" cy="67945"/>
                <wp:effectExtent l="9525" t="9525" r="26670" b="24130"/>
                <wp:wrapNone/>
                <wp:docPr id="312" name="Ink 312"/>
                <wp:cNvGraphicFramePr/>
                <a:graphic xmlns:a="http://schemas.openxmlformats.org/drawingml/2006/main">
                  <a:graphicData uri="http://schemas.microsoft.com/office/word/2010/wordprocessingInk">
                    <mc:AlternateContent xmlns:a14="http://schemas.microsoft.com/office/drawing/2010/main">
                      <mc:Choice Requires="a14">
                        <w14:contentPart bwMode="clr" r:id="rId205">
                          <w14:nvContentPartPr>
                            <w14:cNvPr id="312" name="Ink 312"/>
                            <w14:cNvContentPartPr/>
                          </w14:nvContentPartPr>
                          <w14:xfrm>
                            <a:off x="1229360" y="4451985"/>
                            <a:ext cx="90805" cy="67945"/>
                          </w14:xfrm>
                        </w14:contentPart>
                      </mc:Choice>
                    </mc:AlternateContent>
                  </a:graphicData>
                </a:graphic>
              </wp:anchor>
            </w:drawing>
          </mc:Choice>
          <mc:Fallback>
            <w:pict>
              <v:shape id="_x0000_s1026" o:spid="_x0000_s1026" o:spt="75" style="position:absolute;left:0pt;margin-left:6.8pt;margin-top:90.3pt;height:5.35pt;width:7.15pt;z-index:251864064;mso-width-relative:page;mso-height-relative:page;" coordsize="21600,21600" o:gfxdata="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">
                <v:imagedata r:id="rId206" o:title=""/>
                <o:lock v:ext="edit"/>
              </v:shape>
            </w:pict>
          </mc:Fallback>
        </mc:AlternateContent>
      </w:r>
      <w:r>
        <w:rPr>
          <w:sz w:val="24"/>
        </w:rPr>
        <mc:AlternateContent>
          <mc:Choice Requires="wps">
            <w:drawing>
              <wp:anchor distT="0" distB="0" distL="114300" distR="114300" simplePos="0" relativeHeight="251863040" behindDoc="0" locked="0" layoutInCell="1" allowOverlap="1">
                <wp:simplePos x="0" y="0"/>
                <wp:positionH relativeFrom="column">
                  <wp:posOffset>299720</wp:posOffset>
                </wp:positionH>
                <wp:positionV relativeFrom="paragraph">
                  <wp:posOffset>979805</wp:posOffset>
                </wp:positionV>
                <wp:extent cx="90170" cy="219710"/>
                <wp:effectExtent l="9525" t="9525" r="27305" b="24765"/>
                <wp:wrapNone/>
                <wp:docPr id="311" name="Ink 311"/>
                <wp:cNvGraphicFramePr/>
                <a:graphic xmlns:a="http://schemas.openxmlformats.org/drawingml/2006/main">
                  <a:graphicData uri="http://schemas.microsoft.com/office/word/2010/wordprocessingInk">
                    <mc:AlternateContent xmlns:a14="http://schemas.microsoft.com/office/drawing/2010/main">
                      <mc:Choice Requires="a14">
                        <w14:contentPart bwMode="clr" r:id="rId207">
                          <w14:nvContentPartPr>
                            <w14:cNvPr id="311" name="Ink 311"/>
                            <w14:cNvContentPartPr/>
                          </w14:nvContentPartPr>
                          <w14:xfrm>
                            <a:off x="1442720" y="4284980"/>
                            <a:ext cx="90170" cy="219710"/>
                          </w14:xfrm>
                        </w14:contentPart>
                      </mc:Choice>
                    </mc:AlternateContent>
                  </a:graphicData>
                </a:graphic>
              </wp:anchor>
            </w:drawing>
          </mc:Choice>
          <mc:Fallback>
            <w:pict>
              <v:shape id="_x0000_s1026" o:spid="_x0000_s1026" o:spt="75" style="position:absolute;left:0pt;margin-left:23.6pt;margin-top:77.15pt;height:17.3pt;width:7.1pt;z-index:251863040;mso-width-relative:page;mso-height-relative:page;" coordsize="21600,21600" o:gfxdata="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">
                <v:imagedata r:id="rId208" o:title=""/>
                <o:lock v:ext="edit"/>
              </v:shape>
            </w:pict>
          </mc:Fallback>
        </mc:AlternateContent>
      </w:r>
      <w:r>
        <w:rPr>
          <w:sz w:val="24"/>
        </w:rPr>
        <mc:AlternateContent>
          <mc:Choice Requires="wps">
            <w:drawing>
              <wp:anchor distT="0" distB="0" distL="114300" distR="114300" simplePos="0" relativeHeight="251862016" behindDoc="0" locked="0" layoutInCell="1" allowOverlap="1">
                <wp:simplePos x="0" y="0"/>
                <wp:positionH relativeFrom="column">
                  <wp:posOffset>3196590</wp:posOffset>
                </wp:positionH>
                <wp:positionV relativeFrom="paragraph">
                  <wp:posOffset>774065</wp:posOffset>
                </wp:positionV>
                <wp:extent cx="98425" cy="174625"/>
                <wp:effectExtent l="9525" t="9525" r="19050" b="19050"/>
                <wp:wrapNone/>
                <wp:docPr id="310" name="Ink 310"/>
                <wp:cNvGraphicFramePr/>
                <a:graphic xmlns:a="http://schemas.openxmlformats.org/drawingml/2006/main">
                  <a:graphicData uri="http://schemas.microsoft.com/office/word/2010/wordprocessingInk">
                    <mc:AlternateContent xmlns:a14="http://schemas.microsoft.com/office/drawing/2010/main">
                      <mc:Choice Requires="a14">
                        <w14:contentPart bwMode="clr" r:id="rId209">
                          <w14:nvContentPartPr>
                            <w14:cNvPr id="310" name="Ink 310"/>
                            <w14:cNvContentPartPr/>
                          </w14:nvContentPartPr>
                          <w14:xfrm>
                            <a:off x="4339590" y="4079240"/>
                            <a:ext cx="98425" cy="174625"/>
                          </w14:xfrm>
                        </w14:contentPart>
                      </mc:Choice>
                    </mc:AlternateContent>
                  </a:graphicData>
                </a:graphic>
              </wp:anchor>
            </w:drawing>
          </mc:Choice>
          <mc:Fallback>
            <w:pict>
              <v:shape id="_x0000_s1026" o:spid="_x0000_s1026" o:spt="75" style="position:absolute;left:0pt;margin-left:251.7pt;margin-top:60.95pt;height:13.75pt;width:7.75pt;z-index:251862016;mso-width-relative:page;mso-height-relative:page;" coordsize="21600,21600" o:gfxdata="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">
                <v:imagedata r:id="rId210" o:title=""/>
                <o:lock v:ext="edit"/>
              </v:shape>
            </w:pict>
          </mc:Fallback>
        </mc:AlternateContent>
      </w:r>
      <w:r>
        <w:rPr>
          <w:sz w:val="24"/>
        </w:rPr>
        <mc:AlternateContent>
          <mc:Choice Requires="wps">
            <w:drawing>
              <wp:anchor distT="0" distB="0" distL="114300" distR="114300" simplePos="0" relativeHeight="251860992" behindDoc="0" locked="0" layoutInCell="1" allowOverlap="1">
                <wp:simplePos x="0" y="0"/>
                <wp:positionH relativeFrom="column">
                  <wp:posOffset>3151505</wp:posOffset>
                </wp:positionH>
                <wp:positionV relativeFrom="paragraph">
                  <wp:posOffset>835025</wp:posOffset>
                </wp:positionV>
                <wp:extent cx="204470" cy="67945"/>
                <wp:effectExtent l="9525" t="9525" r="14605" b="24130"/>
                <wp:wrapNone/>
                <wp:docPr id="309" name="Ink 309"/>
                <wp:cNvGraphicFramePr/>
                <a:graphic xmlns:a="http://schemas.openxmlformats.org/drawingml/2006/main">
                  <a:graphicData uri="http://schemas.microsoft.com/office/word/2010/wordprocessingInk">
                    <mc:AlternateContent xmlns:a14="http://schemas.microsoft.com/office/drawing/2010/main">
                      <mc:Choice Requires="a14">
                        <w14:contentPart bwMode="clr" r:id="rId211">
                          <w14:nvContentPartPr>
                            <w14:cNvPr id="309" name="Ink 309"/>
                            <w14:cNvContentPartPr/>
                          </w14:nvContentPartPr>
                          <w14:xfrm>
                            <a:off x="4294505" y="4140200"/>
                            <a:ext cx="204470" cy="67945"/>
                          </w14:xfrm>
                        </w14:contentPart>
                      </mc:Choice>
                    </mc:AlternateContent>
                  </a:graphicData>
                </a:graphic>
              </wp:anchor>
            </w:drawing>
          </mc:Choice>
          <mc:Fallback>
            <w:pict>
              <v:shape id="_x0000_s1026" o:spid="_x0000_s1026" o:spt="75" style="position:absolute;left:0pt;margin-left:248.15pt;margin-top:65.75pt;height:5.35pt;width:16.1pt;z-index:251860992;mso-width-relative:page;mso-height-relative:page;" coordsize="21600,21600" o:gfxdata="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">
                <v:imagedata r:id="rId212" o:title=""/>
                <o:lock v:ext="edit"/>
              </v:shape>
            </w:pict>
          </mc:Fallback>
        </mc:AlternateContent>
      </w:r>
      <w:r>
        <w:rPr>
          <w:sz w:val="24"/>
        </w:rPr>
        <mc:AlternateContent>
          <mc:Choice Requires="wps">
            <w:drawing>
              <wp:anchor distT="0" distB="0" distL="114300" distR="114300" simplePos="0" relativeHeight="251859968" behindDoc="0" locked="0" layoutInCell="1" allowOverlap="1">
                <wp:simplePos x="0" y="0"/>
                <wp:positionH relativeFrom="column">
                  <wp:posOffset>2953385</wp:posOffset>
                </wp:positionH>
                <wp:positionV relativeFrom="paragraph">
                  <wp:posOffset>1010285</wp:posOffset>
                </wp:positionV>
                <wp:extent cx="67945" cy="52705"/>
                <wp:effectExtent l="9525" t="9525" r="24130" b="13970"/>
                <wp:wrapNone/>
                <wp:docPr id="305" name="Ink 3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13">
                          <w14:nvContentPartPr>
                            <w14:cNvPr id="305" name="Ink 305"/>
                            <w14:cNvContentPartPr/>
                          </w14:nvContentPartPr>
                          <w14:xfrm>
                            <a:off x="4096385" y="4315460"/>
                            <a:ext cx="67945" cy="52705"/>
                          </w14:xfrm>
                        </w14:contentPart>
                      </mc:Choice>
                    </mc:AlternateContent>
                  </a:graphicData>
                </a:graphic>
              </wp:anchor>
            </w:drawing>
          </mc:Choice>
          <mc:Fallback>
            <w:pict>
              <v:shape id="_x0000_s1026" o:spid="_x0000_s1026" o:spt="75" style="position:absolute;left:0pt;margin-left:232.55pt;margin-top:79.55pt;height:4.15pt;width:5.35pt;z-index:251859968;mso-width-relative:page;mso-height-relative:page;" coordsize="21600,21600" o:gfxdata="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">
                <v:imagedata r:id="rId214" o:title=""/>
                <o:lock v:ext="edit"/>
              </v:shape>
            </w:pict>
          </mc:Fallback>
        </mc:AlternateContent>
      </w:r>
      <w:r>
        <w:rPr>
          <w:sz w:val="24"/>
        </w:rPr>
        <mc:AlternateContent>
          <mc:Choice Requires="wps">
            <w:drawing>
              <wp:anchor distT="0" distB="0" distL="114300" distR="114300" simplePos="0" relativeHeight="251858944" behindDoc="0" locked="0" layoutInCell="1" allowOverlap="1">
                <wp:simplePos x="0" y="0"/>
                <wp:positionH relativeFrom="column">
                  <wp:posOffset>2915285</wp:posOffset>
                </wp:positionH>
                <wp:positionV relativeFrom="paragraph">
                  <wp:posOffset>1162050</wp:posOffset>
                </wp:positionV>
                <wp:extent cx="83185" cy="106045"/>
                <wp:effectExtent l="9525" t="9525" r="8890" b="11430"/>
                <wp:wrapNone/>
                <wp:docPr id="304" name="Ink 3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15">
                          <w14:nvContentPartPr>
                            <w14:cNvPr id="304" name="Ink 304"/>
                            <w14:cNvContentPartPr/>
                          </w14:nvContentPartPr>
                          <w14:xfrm>
                            <a:off x="4058285" y="4467225"/>
                            <a:ext cx="83185" cy="106045"/>
                          </w14:xfrm>
                        </w14:contentPart>
                      </mc:Choice>
                    </mc:AlternateContent>
                  </a:graphicData>
                </a:graphic>
              </wp:anchor>
            </w:drawing>
          </mc:Choice>
          <mc:Fallback>
            <w:pict>
              <v:shape id="_x0000_s1026" o:spid="_x0000_s1026" o:spt="75" style="position:absolute;left:0pt;margin-left:229.55pt;margin-top:91.5pt;height:8.35pt;width:6.55pt;z-index:251858944;mso-width-relative:page;mso-height-relative:page;" coordsize="21600,21600" o:gfxdata="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">
                <v:imagedata r:id="rId216" o:title=""/>
                <o:lock v:ext="edit"/>
              </v:shape>
            </w:pict>
          </mc:Fallback>
        </mc:AlternateContent>
      </w:r>
      <w:r>
        <w:rPr>
          <w:sz w:val="24"/>
        </w:rPr>
        <mc:AlternateContent>
          <mc:Choice Requires="wps">
            <w:drawing>
              <wp:anchor distT="0" distB="0" distL="114300" distR="114300" simplePos="0" relativeHeight="251857920" behindDoc="0" locked="0" layoutInCell="1" allowOverlap="1">
                <wp:simplePos x="0" y="0"/>
                <wp:positionH relativeFrom="column">
                  <wp:posOffset>2983865</wp:posOffset>
                </wp:positionH>
                <wp:positionV relativeFrom="paragraph">
                  <wp:posOffset>995045</wp:posOffset>
                </wp:positionV>
                <wp:extent cx="67945" cy="67945"/>
                <wp:effectExtent l="9525" t="9525" r="24130" b="24130"/>
                <wp:wrapNone/>
                <wp:docPr id="303" name="Ink 303"/>
                <wp:cNvGraphicFramePr/>
                <a:graphic xmlns:a="http://schemas.openxmlformats.org/drawingml/2006/main">
                  <a:graphicData uri="http://schemas.microsoft.com/office/word/2010/wordprocessingInk">
                    <mc:AlternateContent xmlns:a14="http://schemas.microsoft.com/office/drawing/2010/main">
                      <mc:Choice Requires="a14">
                        <w14:contentPart bwMode="clr" r:id="rId217">
                          <w14:nvContentPartPr>
                            <w14:cNvPr id="303" name="Ink 303"/>
                            <w14:cNvContentPartPr/>
                          </w14:nvContentPartPr>
                          <w14:xfrm>
                            <a:off x="4126865" y="4300220"/>
                            <a:ext cx="67945" cy="67945"/>
                          </w14:xfrm>
                        </w14:contentPart>
                      </mc:Choice>
                    </mc:AlternateContent>
                  </a:graphicData>
                </a:graphic>
              </wp:anchor>
            </w:drawing>
          </mc:Choice>
          <mc:Fallback>
            <w:pict>
              <v:shape id="_x0000_s1026" o:spid="_x0000_s1026" o:spt="75" style="position:absolute;left:0pt;margin-left:234.95pt;margin-top:78.35pt;height:5.35pt;width:5.35pt;z-index:251857920;mso-width-relative:page;mso-height-relative:page;" coordsize="21600,21600" o:gfxdata="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">
                <v:imagedata r:id="rId218" o:title=""/>
                <o:lock v:ext="edit"/>
              </v:shape>
            </w:pict>
          </mc:Fallback>
        </mc:AlternateContent>
      </w:r>
      <w:r>
        <w:rPr>
          <w:sz w:val="24"/>
        </w:rPr>
        <mc:AlternateContent>
          <mc:Choice Requires="wps">
            <w:drawing>
              <wp:anchor distT="0" distB="0" distL="114300" distR="114300" simplePos="0" relativeHeight="251856896" behindDoc="0" locked="0" layoutInCell="1" allowOverlap="1">
                <wp:simplePos x="0" y="0"/>
                <wp:positionH relativeFrom="column">
                  <wp:posOffset>2877185</wp:posOffset>
                </wp:positionH>
                <wp:positionV relativeFrom="paragraph">
                  <wp:posOffset>835025</wp:posOffset>
                </wp:positionV>
                <wp:extent cx="174625" cy="113665"/>
                <wp:effectExtent l="9525" t="9525" r="19050" b="29210"/>
                <wp:wrapNone/>
                <wp:docPr id="302" name="Ink 3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19">
                          <w14:nvContentPartPr>
                            <w14:cNvPr id="302" name="Ink 302"/>
                            <w14:cNvContentPartPr/>
                          </w14:nvContentPartPr>
                          <w14:xfrm>
                            <a:off x="4020185" y="4140200"/>
                            <a:ext cx="174625" cy="113665"/>
                          </w14:xfrm>
                        </w14:contentPart>
                      </mc:Choice>
                    </mc:AlternateContent>
                  </a:graphicData>
                </a:graphic>
              </wp:anchor>
            </w:drawing>
          </mc:Choice>
          <mc:Fallback>
            <w:pict>
              <v:shape id="_x0000_s1026" o:spid="_x0000_s1026" o:spt="75" style="position:absolute;left:0pt;margin-left:226.55pt;margin-top:65.75pt;height:8.95pt;width:13.75pt;z-index:251856896;mso-width-relative:page;mso-height-relative:page;" coordsize="21600,21600" o:gfxdata="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">
                <v:imagedata r:id="rId220" o:title=""/>
                <o:lock v:ext="edit"/>
              </v:shape>
            </w:pict>
          </mc:Fallback>
        </mc:AlternateContent>
      </w:r>
      <w:r>
        <w:rPr>
          <w:sz w:val="24"/>
        </w:rPr>
        <mc:AlternateContent>
          <mc:Choice Requires="wps">
            <w:drawing>
              <wp:anchor distT="0" distB="0" distL="114300" distR="114300" simplePos="0" relativeHeight="251853824" behindDoc="0" locked="0" layoutInCell="1" allowOverlap="1">
                <wp:simplePos x="0" y="0"/>
                <wp:positionH relativeFrom="column">
                  <wp:posOffset>2763520</wp:posOffset>
                </wp:positionH>
                <wp:positionV relativeFrom="paragraph">
                  <wp:posOffset>1093470</wp:posOffset>
                </wp:positionV>
                <wp:extent cx="143510" cy="106045"/>
                <wp:effectExtent l="9525" t="9525" r="24765" b="11430"/>
                <wp:wrapNone/>
                <wp:docPr id="299" name="Ink 299"/>
                <wp:cNvGraphicFramePr/>
                <a:graphic xmlns:a="http://schemas.openxmlformats.org/drawingml/2006/main">
                  <a:graphicData uri="http://schemas.microsoft.com/office/word/2010/wordprocessingInk">
                    <mc:AlternateContent xmlns:a14="http://schemas.microsoft.com/office/drawing/2010/main">
                      <mc:Choice Requires="a14">
                        <w14:contentPart bwMode="clr" r:id="rId221">
                          <w14:nvContentPartPr>
                            <w14:cNvPr id="299" name="Ink 299"/>
                            <w14:cNvContentPartPr/>
                          </w14:nvContentPartPr>
                          <w14:xfrm>
                            <a:off x="3906520" y="4398645"/>
                            <a:ext cx="143510" cy="106045"/>
                          </w14:xfrm>
                        </w14:contentPart>
                      </mc:Choice>
                    </mc:AlternateContent>
                  </a:graphicData>
                </a:graphic>
              </wp:anchor>
            </w:drawing>
          </mc:Choice>
          <mc:Fallback>
            <w:pict>
              <v:shape id="_x0000_s1026" o:spid="_x0000_s1026" o:spt="75" style="position:absolute;left:0pt;margin-left:217.6pt;margin-top:86.1pt;height:8.35pt;width:11.3pt;z-index:251853824;mso-width-relative:page;mso-height-relative:page;" coordsize="21600,21600" o:gfxdata="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">
                <v:imagedata r:id="rId222" o:title=""/>
                <o:lock v:ext="edit"/>
              </v:shape>
            </w:pict>
          </mc:Fallback>
        </mc:AlternateContent>
      </w:r>
      <w:r>
        <w:rPr>
          <w:sz w:val="24"/>
        </w:rPr>
        <mc:AlternateContent>
          <mc:Choice Requires="wps">
            <w:drawing>
              <wp:anchor distT="0" distB="0" distL="114300" distR="114300" simplePos="0" relativeHeight="251851776" behindDoc="0" locked="0" layoutInCell="1" allowOverlap="1">
                <wp:simplePos x="0" y="0"/>
                <wp:positionH relativeFrom="column">
                  <wp:posOffset>5029835</wp:posOffset>
                </wp:positionH>
                <wp:positionV relativeFrom="paragraph">
                  <wp:posOffset>1344930</wp:posOffset>
                </wp:positionV>
                <wp:extent cx="227330" cy="371475"/>
                <wp:effectExtent l="9525" t="9525" r="17145" b="25400"/>
                <wp:wrapNone/>
                <wp:docPr id="297" name="Ink 2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23">
                          <w14:nvContentPartPr>
                            <w14:cNvPr id="297" name="Ink 297"/>
                            <w14:cNvContentPartPr/>
                          </w14:nvContentPartPr>
                          <w14:xfrm>
                            <a:off x="6172835" y="4650105"/>
                            <a:ext cx="227330" cy="371475"/>
                          </w14:xfrm>
                        </w14:contentPart>
                      </mc:Choice>
                    </mc:AlternateContent>
                  </a:graphicData>
                </a:graphic>
              </wp:anchor>
            </w:drawing>
          </mc:Choice>
          <mc:Fallback>
            <w:pict>
              <v:shape id="_x0000_s1026" o:spid="_x0000_s1026" o:spt="75" style="position:absolute;left:0pt;margin-left:396.05pt;margin-top:105.9pt;height:29.25pt;width:17.9pt;z-index:251851776;mso-width-relative:page;mso-height-relative:page;" coordsize="21600,21600" o:gfxdata="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">
                <v:imagedata r:id="rId224" o:title=""/>
                <o:lock v:ext="edit"/>
              </v:shape>
            </w:pict>
          </mc:Fallback>
        </mc:AlternateContent>
      </w:r>
      <w:r>
        <w:rPr>
          <w:sz w:val="24"/>
        </w:rPr>
        <mc:AlternateContent>
          <mc:Choice Requires="wps">
            <w:drawing>
              <wp:anchor distT="0" distB="0" distL="114300" distR="114300" simplePos="0" relativeHeight="251850752" behindDoc="0" locked="0" layoutInCell="1" allowOverlap="1">
                <wp:simplePos x="0" y="0"/>
                <wp:positionH relativeFrom="column">
                  <wp:posOffset>5075555</wp:posOffset>
                </wp:positionH>
                <wp:positionV relativeFrom="paragraph">
                  <wp:posOffset>1360170</wp:posOffset>
                </wp:positionV>
                <wp:extent cx="204470" cy="158750"/>
                <wp:effectExtent l="9525" t="9525" r="14605" b="9525"/>
                <wp:wrapNone/>
                <wp:docPr id="296" name="Ink 296"/>
                <wp:cNvGraphicFramePr/>
                <a:graphic xmlns:a="http://schemas.openxmlformats.org/drawingml/2006/main">
                  <a:graphicData uri="http://schemas.microsoft.com/office/word/2010/wordprocessingInk">
                    <mc:AlternateContent xmlns:a14="http://schemas.microsoft.com/office/drawing/2010/main">
                      <mc:Choice Requires="a14">
                        <w14:contentPart bwMode="clr" r:id="rId225">
                          <w14:nvContentPartPr>
                            <w14:cNvPr id="296" name="Ink 296"/>
                            <w14:cNvContentPartPr/>
                          </w14:nvContentPartPr>
                          <w14:xfrm>
                            <a:off x="6218555" y="4665345"/>
                            <a:ext cx="204470" cy="158750"/>
                          </w14:xfrm>
                        </w14:contentPart>
                      </mc:Choice>
                    </mc:AlternateContent>
                  </a:graphicData>
                </a:graphic>
              </wp:anchor>
            </w:drawing>
          </mc:Choice>
          <mc:Fallback>
            <w:pict>
              <v:shape id="_x0000_s1026" o:spid="_x0000_s1026" o:spt="75" style="position:absolute;left:0pt;margin-left:399.65pt;margin-top:107.1pt;height:12.5pt;width:16.1pt;z-index:251850752;mso-width-relative:page;mso-height-relative:page;" coordsize="21600,21600" o:gfxdata="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">
                <v:imagedata r:id="rId226" o:title=""/>
                <o:lock v:ext="edit"/>
              </v:shape>
            </w:pict>
          </mc:Fallback>
        </mc:AlternateContent>
      </w:r>
      <w:r>
        <w:rPr>
          <w:sz w:val="24"/>
        </w:rPr>
        <mc:AlternateContent>
          <mc:Choice Requires="wps">
            <w:drawing>
              <wp:anchor distT="0" distB="0" distL="114300" distR="114300" simplePos="0" relativeHeight="251849728" behindDoc="0" locked="0" layoutInCell="1" allowOverlap="1">
                <wp:simplePos x="0" y="0"/>
                <wp:positionH relativeFrom="column">
                  <wp:posOffset>2405380</wp:posOffset>
                </wp:positionH>
                <wp:positionV relativeFrom="paragraph">
                  <wp:posOffset>445135</wp:posOffset>
                </wp:positionV>
                <wp:extent cx="113665" cy="143510"/>
                <wp:effectExtent l="9525" t="9525" r="29210" b="24765"/>
                <wp:wrapNone/>
                <wp:docPr id="294" name="Ink 294"/>
                <wp:cNvGraphicFramePr/>
                <a:graphic xmlns:a="http://schemas.openxmlformats.org/drawingml/2006/main">
                  <a:graphicData uri="http://schemas.microsoft.com/office/word/2010/wordprocessingInk">
                    <mc:AlternateContent xmlns:a14="http://schemas.microsoft.com/office/drawing/2010/main">
                      <mc:Choice Requires="a14">
                        <w14:contentPart bwMode="clr" r:id="rId227">
                          <w14:nvContentPartPr>
                            <w14:cNvPr id="294" name="Ink 294"/>
                            <w14:cNvContentPartPr/>
                          </w14:nvContentPartPr>
                          <w14:xfrm>
                            <a:off x="3548380" y="3750310"/>
                            <a:ext cx="113665" cy="143510"/>
                          </w14:xfrm>
                        </w14:contentPart>
                      </mc:Choice>
                    </mc:AlternateContent>
                  </a:graphicData>
                </a:graphic>
              </wp:anchor>
            </w:drawing>
          </mc:Choice>
          <mc:Fallback>
            <w:pict>
              <v:shape id="_x0000_s1026" o:spid="_x0000_s1026" o:spt="75" style="position:absolute;left:0pt;margin-left:189.4pt;margin-top:35.05pt;height:11.3pt;width:8.95pt;z-index:251849728;mso-width-relative:page;mso-height-relative:page;" coordsize="21600,21600" o:gfxdata="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">
                <v:imagedata r:id="rId228" o:title=""/>
                <o:lock v:ext="edit"/>
              </v:shape>
            </w:pict>
          </mc:Fallback>
        </mc:AlternateContent>
      </w:r>
      <w:r>
        <w:rPr>
          <w:sz w:val="24"/>
        </w:rPr>
        <mc:AlternateContent>
          <mc:Choice Requires="wps">
            <w:drawing>
              <wp:anchor distT="0" distB="0" distL="114300" distR="114300" simplePos="0" relativeHeight="251848704" behindDoc="0" locked="0" layoutInCell="1" allowOverlap="1">
                <wp:simplePos x="0" y="0"/>
                <wp:positionH relativeFrom="column">
                  <wp:posOffset>2344420</wp:posOffset>
                </wp:positionH>
                <wp:positionV relativeFrom="paragraph">
                  <wp:posOffset>445135</wp:posOffset>
                </wp:positionV>
                <wp:extent cx="295910" cy="158750"/>
                <wp:effectExtent l="9525" t="9525" r="24765" b="9525"/>
                <wp:wrapNone/>
                <wp:docPr id="293" name="Ink 293"/>
                <wp:cNvGraphicFramePr/>
                <a:graphic xmlns:a="http://schemas.openxmlformats.org/drawingml/2006/main">
                  <a:graphicData uri="http://schemas.microsoft.com/office/word/2010/wordprocessingInk">
                    <mc:AlternateContent xmlns:a14="http://schemas.microsoft.com/office/drawing/2010/main">
                      <mc:Choice Requires="a14">
                        <w14:contentPart bwMode="clr" r:id="rId229">
                          <w14:nvContentPartPr>
                            <w14:cNvPr id="293" name="Ink 293"/>
                            <w14:cNvContentPartPr/>
                          </w14:nvContentPartPr>
                          <w14:xfrm>
                            <a:off x="3487420" y="3750310"/>
                            <a:ext cx="295910" cy="158750"/>
                          </w14:xfrm>
                        </w14:contentPart>
                      </mc:Choice>
                    </mc:AlternateContent>
                  </a:graphicData>
                </a:graphic>
              </wp:anchor>
            </w:drawing>
          </mc:Choice>
          <mc:Fallback>
            <w:pict>
              <v:shape id="_x0000_s1026" o:spid="_x0000_s1026" o:spt="75" style="position:absolute;left:0pt;margin-left:184.6pt;margin-top:35.05pt;height:12.5pt;width:23.3pt;z-index:251848704;mso-width-relative:page;mso-height-relative:page;" coordsize="21600,21600" o:gfxdata="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">
                <v:imagedata r:id="rId230" o:title=""/>
                <o:lock v:ext="edit"/>
              </v:shape>
            </w:pict>
          </mc:Fallback>
        </mc:AlternateContent>
      </w:r>
      <w:r>
        <w:rPr>
          <w:rFonts w:ascii="Times New Roman" w:hAnsi="Times New Roman" w:eastAsia="Times New Roman" w:cs="Times New Roman"/>
          <w:kern w:val="0"/>
          <w:sz w:val="24"/>
          <w:szCs w:val="24"/>
        </w:rPr>
        <w:drawing>
          <wp:inline distT="0" distB="0" distL="0" distR="0">
            <wp:extent cx="5274310" cy="1725295"/>
            <wp:effectExtent l="0" t="0" r="889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274310" cy="1725295"/>
                    </a:xfrm>
                    <a:prstGeom prst="rect">
                      <a:avLst/>
                    </a:prstGeom>
                    <a:noFill/>
                    <a:ln>
                      <a:noFill/>
                    </a:ln>
                  </pic:spPr>
                </pic:pic>
              </a:graphicData>
            </a:graphic>
          </wp:inline>
        </w:drawing>
      </w:r>
    </w:p>
    <w:p>
      <w:pPr>
        <w:widowControl/>
        <w:autoSpaceDE/>
        <w:autoSpaceDN/>
        <w:spacing w:before="60" w:after="60" w:line="312" w:lineRule="auto"/>
        <w:ind w:left="384"/>
        <w:rPr>
          <w:rFonts w:ascii="Times New Roman" w:hAnsi="Times New Roman" w:eastAsia="Times New Roman" w:cs="Times New Roman"/>
          <w:kern w:val="0"/>
          <w:sz w:val="24"/>
          <w:szCs w:val="24"/>
        </w:rPr>
      </w:pPr>
      <w:r>
        <w:drawing>
          <wp:inline distT="0" distB="0" distL="114300" distR="114300">
            <wp:extent cx="4941570" cy="3938270"/>
            <wp:effectExtent l="0" t="0" r="11430" b="24130"/>
            <wp:docPr id="2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10"/>
                    <pic:cNvPicPr>
                      <a:picLocks noChangeAspect="1"/>
                    </pic:cNvPicPr>
                  </pic:nvPicPr>
                  <pic:blipFill>
                    <a:blip r:embed="rId232"/>
                    <a:stretch>
                      <a:fillRect/>
                    </a:stretch>
                  </pic:blipFill>
                  <pic:spPr>
                    <a:xfrm>
                      <a:off x="0" y="0"/>
                      <a:ext cx="4941570" cy="3938270"/>
                    </a:xfrm>
                    <a:prstGeom prst="rect">
                      <a:avLst/>
                    </a:prstGeom>
                    <a:noFill/>
                    <a:ln w="9525">
                      <a:noFill/>
                    </a:ln>
                  </pic:spPr>
                </pic:pic>
              </a:graphicData>
            </a:graphic>
          </wp:inline>
        </w:drawing>
      </w:r>
    </w:p>
    <w:p>
      <w:pPr>
        <w:widowControl/>
        <w:autoSpaceDE/>
        <w:autoSpaceDN/>
        <w:spacing w:before="60" w:after="60" w:line="312" w:lineRule="auto"/>
        <w:ind w:left="384"/>
        <w:rPr>
          <w:rFonts w:ascii="Times New Roman" w:hAnsi="Times New Roman" w:eastAsia="Times New Roman" w:cs="Times New Roman"/>
          <w:kern w:val="0"/>
          <w:sz w:val="24"/>
          <w:szCs w:val="24"/>
        </w:rPr>
      </w:pPr>
      <w:r>
        <w:rPr>
          <w:i/>
          <w:iCs/>
        </w:rPr>
        <w:drawing>
          <wp:inline distT="0" distB="0" distL="114300" distR="114300">
            <wp:extent cx="3564890" cy="2700020"/>
            <wp:effectExtent l="0" t="0" r="16510" b="17780"/>
            <wp:docPr id="2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11"/>
                    <pic:cNvPicPr>
                      <a:picLocks noChangeAspect="1"/>
                    </pic:cNvPicPr>
                  </pic:nvPicPr>
                  <pic:blipFill>
                    <a:blip r:embed="rId233"/>
                    <a:stretch>
                      <a:fillRect/>
                    </a:stretch>
                  </pic:blipFill>
                  <pic:spPr>
                    <a:xfrm>
                      <a:off x="0" y="0"/>
                      <a:ext cx="3564890" cy="2700020"/>
                    </a:xfrm>
                    <a:prstGeom prst="rect">
                      <a:avLst/>
                    </a:prstGeom>
                    <a:noFill/>
                    <a:ln w="9525">
                      <a:noFill/>
                    </a:ln>
                  </pic:spPr>
                </pic:pic>
              </a:graphicData>
            </a:graphic>
          </wp:inline>
        </w:drawing>
      </w:r>
      <w:r>
        <w:rPr>
          <w:sz w:val="24"/>
        </w:rPr>
        <mc:AlternateContent>
          <mc:Choice Requires="wps">
            <w:drawing>
              <wp:anchor distT="0" distB="0" distL="114300" distR="114300" simplePos="0" relativeHeight="251822080" behindDoc="0" locked="0" layoutInCell="1" allowOverlap="1">
                <wp:simplePos x="0" y="0"/>
                <wp:positionH relativeFrom="column">
                  <wp:posOffset>4409440</wp:posOffset>
                </wp:positionH>
                <wp:positionV relativeFrom="paragraph">
                  <wp:posOffset>541020</wp:posOffset>
                </wp:positionV>
                <wp:extent cx="289560" cy="438785"/>
                <wp:effectExtent l="9525" t="9525" r="31115" b="8890"/>
                <wp:wrapNone/>
                <wp:docPr id="254" name="Ink 25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4">
                          <w14:nvContentPartPr>
                            <w14:cNvPr id="254" name="Ink 254"/>
                            <w14:cNvContentPartPr/>
                          </w14:nvContentPartPr>
                          <w14:xfrm>
                            <a:off x="5552440" y="1455420"/>
                            <a:ext cx="289560" cy="438785"/>
                          </w14:xfrm>
                        </w14:contentPart>
                      </mc:Choice>
                    </mc:AlternateContent>
                  </a:graphicData>
                </a:graphic>
              </wp:anchor>
            </w:drawing>
          </mc:Choice>
          <mc:Fallback>
            <w:pict>
              <v:shape id="_x0000_s1026" o:spid="_x0000_s1026" o:spt="75" style="position:absolute;left:0pt;margin-left:347.2pt;margin-top:42.6pt;height:34.55pt;width:22.8pt;z-index:251822080;mso-width-relative:page;mso-height-relative:page;" coordsize="21600,21600" o:gfxdata="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">
                <v:imagedata r:id="rId235" o:title=""/>
                <o:lock v:ext="edit"/>
              </v:shape>
            </w:pict>
          </mc:Fallback>
        </mc:AlternateContent>
      </w:r>
    </w:p>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Consolas" w:hAnsi="Consolas" w:eastAsia="Times New Roman" w:cs="Times New Roman"/>
          <w:color w:val="D5D5D5"/>
          <w:kern w:val="0"/>
          <w:sz w:val="18"/>
          <w:szCs w:val="18"/>
          <w:shd w:val="clear" w:color="auto" w:fill="242424"/>
        </w:rPr>
        <w:t>The relationship between tasks and goals is:</w:t>
      </w:r>
    </w:p>
    <w:p>
      <w:pPr>
        <w:widowControl/>
        <w:autoSpaceDE/>
        <w:autoSpaceDN/>
        <w:spacing w:before="60" w:after="60" w:line="312" w:lineRule="auto"/>
        <w:ind w:left="0"/>
        <w:rPr>
          <w:rFonts w:ascii="Times New Roman" w:hAnsi="Times New Roman" w:eastAsia="Times New Roman" w:cs="Times New Roman"/>
          <w:kern w:val="0"/>
          <w:sz w:val="24"/>
          <w:szCs w:val="24"/>
        </w:rPr>
      </w:pPr>
      <w:r>
        <w:rPr>
          <w:sz w:val="24"/>
          <w:vertAlign w:val="subscript"/>
        </w:rPr>
        <mc:AlternateContent>
          <mc:Choice Requires="wps">
            <w:drawing>
              <wp:anchor distT="0" distB="0" distL="114300" distR="114300" simplePos="0" relativeHeight="251774976" behindDoc="0" locked="0" layoutInCell="1" allowOverlap="1">
                <wp:simplePos x="0" y="0"/>
                <wp:positionH relativeFrom="column">
                  <wp:posOffset>3674745</wp:posOffset>
                </wp:positionH>
                <wp:positionV relativeFrom="paragraph">
                  <wp:posOffset>1648460</wp:posOffset>
                </wp:positionV>
                <wp:extent cx="63500" cy="49530"/>
                <wp:effectExtent l="9525" t="9525" r="28575" b="17145"/>
                <wp:wrapNone/>
                <wp:docPr id="204" name="Ink 204"/>
                <wp:cNvGraphicFramePr/>
                <a:graphic xmlns:a="http://schemas.openxmlformats.org/drawingml/2006/main">
                  <a:graphicData uri="http://schemas.microsoft.com/office/word/2010/wordprocessingInk">
                    <mc:AlternateContent xmlns:a14="http://schemas.microsoft.com/office/drawing/2010/main">
                      <mc:Choice Requires="a14">
                        <w14:contentPart bwMode="clr" r:id="rId236">
                          <w14:nvContentPartPr>
                            <w14:cNvPr id="204" name="Ink 204"/>
                            <w14:cNvContentPartPr/>
                          </w14:nvContentPartPr>
                          <w14:xfrm>
                            <a:off x="4817745" y="2562860"/>
                            <a:ext cx="63500" cy="49530"/>
                          </w14:xfrm>
                        </w14:contentPart>
                      </mc:Choice>
                    </mc:AlternateContent>
                  </a:graphicData>
                </a:graphic>
              </wp:anchor>
            </w:drawing>
          </mc:Choice>
          <mc:Fallback>
            <w:pict>
              <v:shape id="_x0000_s1026" o:spid="_x0000_s1026" o:spt="75" style="position:absolute;left:0pt;margin-left:289.35pt;margin-top:129.8pt;height:3.9pt;width:5pt;z-index:251774976;mso-width-relative:page;mso-height-relative:page;" coordsize="21600,21600" o:gfxdata="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">
                <v:imagedata r:id="rId237" o:title=""/>
                <o:lock v:ext="edit"/>
              </v:shape>
            </w:pict>
          </mc:Fallback>
        </mc:AlternateContent>
      </w:r>
      <w:r>
        <w:rPr>
          <w:sz w:val="24"/>
          <w:vertAlign w:val="subscript"/>
        </w:rPr>
        <mc:AlternateContent>
          <mc:Choice Requires="wps">
            <w:drawing>
              <wp:anchor distT="0" distB="0" distL="114300" distR="114300" simplePos="0" relativeHeight="251773952" behindDoc="0" locked="0" layoutInCell="1" allowOverlap="1">
                <wp:simplePos x="0" y="0"/>
                <wp:positionH relativeFrom="column">
                  <wp:posOffset>3615055</wp:posOffset>
                </wp:positionH>
                <wp:positionV relativeFrom="paragraph">
                  <wp:posOffset>1446530</wp:posOffset>
                </wp:positionV>
                <wp:extent cx="146050" cy="164465"/>
                <wp:effectExtent l="9525" t="9525" r="22225" b="29210"/>
                <wp:wrapNone/>
                <wp:docPr id="203" name="Ink 203"/>
                <wp:cNvGraphicFramePr/>
                <a:graphic xmlns:a="http://schemas.openxmlformats.org/drawingml/2006/main">
                  <a:graphicData uri="http://schemas.microsoft.com/office/word/2010/wordprocessingInk">
                    <mc:AlternateContent xmlns:a14="http://schemas.microsoft.com/office/drawing/2010/main">
                      <mc:Choice Requires="a14">
                        <w14:contentPart bwMode="clr" r:id="rId238">
                          <w14:nvContentPartPr>
                            <w14:cNvPr id="203" name="Ink 203"/>
                            <w14:cNvContentPartPr/>
                          </w14:nvContentPartPr>
                          <w14:xfrm>
                            <a:off x="4758055" y="2360930"/>
                            <a:ext cx="146050" cy="164465"/>
                          </w14:xfrm>
                        </w14:contentPart>
                      </mc:Choice>
                    </mc:AlternateContent>
                  </a:graphicData>
                </a:graphic>
              </wp:anchor>
            </w:drawing>
          </mc:Choice>
          <mc:Fallback>
            <w:pict>
              <v:shape id="_x0000_s1026" o:spid="_x0000_s1026" o:spt="75" style="position:absolute;left:0pt;margin-left:284.65pt;margin-top:113.9pt;height:12.95pt;width:11.5pt;z-index:251773952;mso-width-relative:page;mso-height-relative:page;" coordsize="21600,21600" o:gfxdata="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">
                <v:imagedata r:id="rId239" o:title=""/>
                <o:lock v:ext="edit"/>
              </v:shape>
            </w:pict>
          </mc:Fallback>
        </mc:AlternateContent>
      </w:r>
      <w:r>
        <w:rPr>
          <w:sz w:val="24"/>
          <w:vertAlign w:val="subscript"/>
        </w:rPr>
        <mc:AlternateContent>
          <mc:Choice Requires="wps">
            <w:drawing>
              <wp:anchor distT="0" distB="0" distL="114300" distR="114300" simplePos="0" relativeHeight="251772928" behindDoc="0" locked="0" layoutInCell="1" allowOverlap="1">
                <wp:simplePos x="0" y="0"/>
                <wp:positionH relativeFrom="column">
                  <wp:posOffset>3128645</wp:posOffset>
                </wp:positionH>
                <wp:positionV relativeFrom="paragraph">
                  <wp:posOffset>488315</wp:posOffset>
                </wp:positionV>
                <wp:extent cx="137160" cy="201295"/>
                <wp:effectExtent l="9525" t="9525" r="31115" b="17780"/>
                <wp:wrapNone/>
                <wp:docPr id="202" name="Ink 202"/>
                <wp:cNvGraphicFramePr/>
                <a:graphic xmlns:a="http://schemas.openxmlformats.org/drawingml/2006/main">
                  <a:graphicData uri="http://schemas.microsoft.com/office/word/2010/wordprocessingInk">
                    <mc:AlternateContent xmlns:a14="http://schemas.microsoft.com/office/drawing/2010/main">
                      <mc:Choice Requires="a14">
                        <w14:contentPart bwMode="clr" r:id="rId240">
                          <w14:nvContentPartPr>
                            <w14:cNvPr id="202" name="Ink 202"/>
                            <w14:cNvContentPartPr/>
                          </w14:nvContentPartPr>
                          <w14:xfrm>
                            <a:off x="4271645" y="1402715"/>
                            <a:ext cx="137160" cy="201295"/>
                          </w14:xfrm>
                        </w14:contentPart>
                      </mc:Choice>
                    </mc:AlternateContent>
                  </a:graphicData>
                </a:graphic>
              </wp:anchor>
            </w:drawing>
          </mc:Choice>
          <mc:Fallback>
            <w:pict>
              <v:shape id="_x0000_s1026" o:spid="_x0000_s1026" o:spt="75" style="position:absolute;left:0pt;margin-left:246.35pt;margin-top:38.45pt;height:15.85pt;width:10.8pt;z-index:251772928;mso-width-relative:page;mso-height-relative:page;" coordsize="21600,21600" o:gfxdata="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">
                <v:imagedata r:id="rId241" o:title=""/>
                <o:lock v:ext="edit"/>
              </v:shape>
            </w:pict>
          </mc:Fallback>
        </mc:AlternateContent>
      </w:r>
      <w:r>
        <w:rPr>
          <w:sz w:val="24"/>
          <w:vertAlign w:val="subscript"/>
        </w:rPr>
        <mc:AlternateContent>
          <mc:Choice Requires="wps">
            <w:drawing>
              <wp:anchor distT="0" distB="0" distL="114300" distR="114300" simplePos="0" relativeHeight="251771904" behindDoc="0" locked="0" layoutInCell="1" allowOverlap="1">
                <wp:simplePos x="0" y="0"/>
                <wp:positionH relativeFrom="column">
                  <wp:posOffset>2738120</wp:posOffset>
                </wp:positionH>
                <wp:positionV relativeFrom="paragraph">
                  <wp:posOffset>1666240</wp:posOffset>
                </wp:positionV>
                <wp:extent cx="36195" cy="63500"/>
                <wp:effectExtent l="9525" t="9525" r="30480" b="28575"/>
                <wp:wrapNone/>
                <wp:docPr id="201" name="Ink 201"/>
                <wp:cNvGraphicFramePr/>
                <a:graphic xmlns:a="http://schemas.openxmlformats.org/drawingml/2006/main">
                  <a:graphicData uri="http://schemas.microsoft.com/office/word/2010/wordprocessingInk">
                    <mc:AlternateContent xmlns:a14="http://schemas.microsoft.com/office/drawing/2010/main">
                      <mc:Choice Requires="a14">
                        <w14:contentPart bwMode="clr" r:id="rId242">
                          <w14:nvContentPartPr>
                            <w14:cNvPr id="201" name="Ink 201"/>
                            <w14:cNvContentPartPr/>
                          </w14:nvContentPartPr>
                          <w14:xfrm>
                            <a:off x="3881120" y="2580640"/>
                            <a:ext cx="36195" cy="63500"/>
                          </w14:xfrm>
                        </w14:contentPart>
                      </mc:Choice>
                    </mc:AlternateContent>
                  </a:graphicData>
                </a:graphic>
              </wp:anchor>
            </w:drawing>
          </mc:Choice>
          <mc:Fallback>
            <w:pict>
              <v:shape id="_x0000_s1026" o:spid="_x0000_s1026" o:spt="75" style="position:absolute;left:0pt;margin-left:215.6pt;margin-top:131.2pt;height:5pt;width:2.85pt;z-index:251771904;mso-width-relative:page;mso-height-relative:page;" coordsize="21600,21600" o:gfxdata="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">
                <v:imagedata r:id="rId243" o:title=""/>
                <o:lock v:ext="edit"/>
              </v:shape>
            </w:pict>
          </mc:Fallback>
        </mc:AlternateContent>
      </w:r>
      <w:r>
        <w:rPr>
          <w:sz w:val="24"/>
          <w:vertAlign w:val="subscript"/>
        </w:rPr>
        <mc:AlternateContent>
          <mc:Choice Requires="wps">
            <w:drawing>
              <wp:anchor distT="0" distB="0" distL="114300" distR="114300" simplePos="0" relativeHeight="251770880" behindDoc="0" locked="0" layoutInCell="1" allowOverlap="1">
                <wp:simplePos x="0" y="0"/>
                <wp:positionH relativeFrom="column">
                  <wp:posOffset>3494405</wp:posOffset>
                </wp:positionH>
                <wp:positionV relativeFrom="paragraph">
                  <wp:posOffset>987425</wp:posOffset>
                </wp:positionV>
                <wp:extent cx="187325" cy="187325"/>
                <wp:effectExtent l="9525" t="9525" r="31750" b="31750"/>
                <wp:wrapNone/>
                <wp:docPr id="200" name="Ink 200"/>
                <wp:cNvGraphicFramePr/>
                <a:graphic xmlns:a="http://schemas.openxmlformats.org/drawingml/2006/main">
                  <a:graphicData uri="http://schemas.microsoft.com/office/word/2010/wordprocessingInk">
                    <mc:AlternateContent xmlns:a14="http://schemas.microsoft.com/office/drawing/2010/main">
                      <mc:Choice Requires="a14">
                        <w14:contentPart bwMode="clr" r:id="rId244">
                          <w14:nvContentPartPr>
                            <w14:cNvPr id="200" name="Ink 200"/>
                            <w14:cNvContentPartPr/>
                          </w14:nvContentPartPr>
                          <w14:xfrm>
                            <a:off x="4637405" y="1901825"/>
                            <a:ext cx="187325" cy="187325"/>
                          </w14:xfrm>
                        </w14:contentPart>
                      </mc:Choice>
                    </mc:AlternateContent>
                  </a:graphicData>
                </a:graphic>
              </wp:anchor>
            </w:drawing>
          </mc:Choice>
          <mc:Fallback>
            <w:pict>
              <v:shape id="_x0000_s1026" o:spid="_x0000_s1026" o:spt="75" style="position:absolute;left:0pt;margin-left:275.15pt;margin-top:77.75pt;height:14.75pt;width:14.75pt;z-index:251770880;mso-width-relative:page;mso-height-relative:page;" coordsize="21600,21600" o:gfxdata="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">
                <v:imagedata r:id="rId245" o:title=""/>
                <o:lock v:ext="edit"/>
              </v:shape>
            </w:pict>
          </mc:Fallback>
        </mc:AlternateContent>
      </w:r>
      <w:r>
        <w:rPr>
          <w:sz w:val="24"/>
          <w:vertAlign w:val="subscript"/>
        </w:rPr>
        <mc:AlternateContent>
          <mc:Choice Requires="wps">
            <w:drawing>
              <wp:anchor distT="0" distB="0" distL="114300" distR="114300" simplePos="0" relativeHeight="251769856" behindDoc="0" locked="0" layoutInCell="1" allowOverlap="1">
                <wp:simplePos x="0" y="0"/>
                <wp:positionH relativeFrom="column">
                  <wp:posOffset>2183130</wp:posOffset>
                </wp:positionH>
                <wp:positionV relativeFrom="paragraph">
                  <wp:posOffset>318135</wp:posOffset>
                </wp:positionV>
                <wp:extent cx="187325" cy="178435"/>
                <wp:effectExtent l="9525" t="9525" r="31750" b="15240"/>
                <wp:wrapNone/>
                <wp:docPr id="199" name="Ink 199"/>
                <wp:cNvGraphicFramePr/>
                <a:graphic xmlns:a="http://schemas.openxmlformats.org/drawingml/2006/main">
                  <a:graphicData uri="http://schemas.microsoft.com/office/word/2010/wordprocessingInk">
                    <mc:AlternateContent xmlns:a14="http://schemas.microsoft.com/office/drawing/2010/main">
                      <mc:Choice Requires="a14">
                        <w14:contentPart bwMode="clr" r:id="rId246">
                          <w14:nvContentPartPr>
                            <w14:cNvPr id="199" name="Ink 199"/>
                            <w14:cNvContentPartPr/>
                          </w14:nvContentPartPr>
                          <w14:xfrm>
                            <a:off x="3326130" y="1232535"/>
                            <a:ext cx="187325" cy="178435"/>
                          </w14:xfrm>
                        </w14:contentPart>
                      </mc:Choice>
                    </mc:AlternateContent>
                  </a:graphicData>
                </a:graphic>
              </wp:anchor>
            </w:drawing>
          </mc:Choice>
          <mc:Fallback>
            <w:pict>
              <v:shape id="_x0000_s1026" o:spid="_x0000_s1026" o:spt="75" style="position:absolute;left:0pt;margin-left:171.9pt;margin-top:25.05pt;height:14.05pt;width:14.75pt;z-index:251769856;mso-width-relative:page;mso-height-relative:page;" coordsize="21600,21600" o:gfxdata="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">
                <v:imagedata r:id="rId247" o:title=""/>
                <o:lock v:ext="edit"/>
              </v:shape>
            </w:pict>
          </mc:Fallback>
        </mc:AlternateContent>
      </w:r>
      <w:r>
        <w:rPr>
          <w:sz w:val="24"/>
          <w:vertAlign w:val="subscript"/>
        </w:rPr>
        <mc:AlternateContent>
          <mc:Choice Requires="wps">
            <w:drawing>
              <wp:anchor distT="0" distB="0" distL="114300" distR="114300" simplePos="0" relativeHeight="251768832" behindDoc="0" locked="0" layoutInCell="1" allowOverlap="1">
                <wp:simplePos x="0" y="0"/>
                <wp:positionH relativeFrom="column">
                  <wp:posOffset>2027555</wp:posOffset>
                </wp:positionH>
                <wp:positionV relativeFrom="paragraph">
                  <wp:posOffset>396240</wp:posOffset>
                </wp:positionV>
                <wp:extent cx="127635" cy="59055"/>
                <wp:effectExtent l="9525" t="9525" r="15240" b="33020"/>
                <wp:wrapNone/>
                <wp:docPr id="198" name="Ink 198"/>
                <wp:cNvGraphicFramePr/>
                <a:graphic xmlns:a="http://schemas.openxmlformats.org/drawingml/2006/main">
                  <a:graphicData uri="http://schemas.microsoft.com/office/word/2010/wordprocessingInk">
                    <mc:AlternateContent xmlns:a14="http://schemas.microsoft.com/office/drawing/2010/main">
                      <mc:Choice Requires="a14">
                        <w14:contentPart bwMode="clr" r:id="rId248">
                          <w14:nvContentPartPr>
                            <w14:cNvPr id="198" name="Ink 198"/>
                            <w14:cNvContentPartPr/>
                          </w14:nvContentPartPr>
                          <w14:xfrm>
                            <a:off x="3170555" y="1310640"/>
                            <a:ext cx="127635" cy="59055"/>
                          </w14:xfrm>
                        </w14:contentPart>
                      </mc:Choice>
                    </mc:AlternateContent>
                  </a:graphicData>
                </a:graphic>
              </wp:anchor>
            </w:drawing>
          </mc:Choice>
          <mc:Fallback>
            <w:pict>
              <v:shape id="_x0000_s1026" o:spid="_x0000_s1026" o:spt="75" style="position:absolute;left:0pt;margin-left:159.65pt;margin-top:31.2pt;height:4.65pt;width:10.05pt;z-index:251768832;mso-width-relative:page;mso-height-relative:page;" coordsize="21600,21600" o:gfxdata="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">
                <v:imagedata r:id="rId249" o:title=""/>
                <o:lock v:ext="edit"/>
              </v:shape>
            </w:pict>
          </mc:Fallback>
        </mc:AlternateContent>
      </w:r>
      <w:r>
        <w:rPr>
          <w:sz w:val="24"/>
          <w:vertAlign w:val="subscript"/>
        </w:rPr>
        <mc:AlternateContent>
          <mc:Choice Requires="wps">
            <w:drawing>
              <wp:anchor distT="0" distB="0" distL="114300" distR="114300" simplePos="0" relativeHeight="251767808" behindDoc="0" locked="0" layoutInCell="1" allowOverlap="1">
                <wp:simplePos x="0" y="0"/>
                <wp:positionH relativeFrom="column">
                  <wp:posOffset>1908175</wp:posOffset>
                </wp:positionH>
                <wp:positionV relativeFrom="paragraph">
                  <wp:posOffset>396240</wp:posOffset>
                </wp:positionV>
                <wp:extent cx="63500" cy="26670"/>
                <wp:effectExtent l="9525" t="9525" r="28575" b="14605"/>
                <wp:wrapNone/>
                <wp:docPr id="197" name="Ink 197"/>
                <wp:cNvGraphicFramePr/>
                <a:graphic xmlns:a="http://schemas.openxmlformats.org/drawingml/2006/main">
                  <a:graphicData uri="http://schemas.microsoft.com/office/word/2010/wordprocessingInk">
                    <mc:AlternateContent xmlns:a14="http://schemas.microsoft.com/office/drawing/2010/main">
                      <mc:Choice Requires="a14">
                        <w14:contentPart bwMode="clr" r:id="rId250">
                          <w14:nvContentPartPr>
                            <w14:cNvPr id="197" name="Ink 197"/>
                            <w14:cNvContentPartPr/>
                          </w14:nvContentPartPr>
                          <w14:xfrm>
                            <a:off x="3051175" y="1310640"/>
                            <a:ext cx="63500" cy="26670"/>
                          </w14:xfrm>
                        </w14:contentPart>
                      </mc:Choice>
                    </mc:AlternateContent>
                  </a:graphicData>
                </a:graphic>
              </wp:anchor>
            </w:drawing>
          </mc:Choice>
          <mc:Fallback>
            <w:pict>
              <v:shape id="_x0000_s1026" o:spid="_x0000_s1026" o:spt="75" style="position:absolute;left:0pt;margin-left:150.25pt;margin-top:31.2pt;height:2.1pt;width:5pt;z-index:251767808;mso-width-relative:page;mso-height-relative:page;" coordsize="21600,21600" o:gfxdata="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">
                <v:imagedata r:id="rId251" o:title=""/>
                <o:lock v:ext="edit"/>
              </v:shape>
            </w:pict>
          </mc:Fallback>
        </mc:AlternateContent>
      </w:r>
      <w:r>
        <w:rPr>
          <w:sz w:val="24"/>
          <w:vertAlign w:val="subscript"/>
        </w:rPr>
        <mc:AlternateContent>
          <mc:Choice Requires="wps">
            <w:drawing>
              <wp:anchor distT="0" distB="0" distL="114300" distR="114300" simplePos="0" relativeHeight="251766784" behindDoc="0" locked="0" layoutInCell="1" allowOverlap="1">
                <wp:simplePos x="0" y="0"/>
                <wp:positionH relativeFrom="column">
                  <wp:posOffset>1866900</wp:posOffset>
                </wp:positionH>
                <wp:positionV relativeFrom="paragraph">
                  <wp:posOffset>451485</wp:posOffset>
                </wp:positionV>
                <wp:extent cx="325120" cy="154940"/>
                <wp:effectExtent l="9525" t="9525" r="20955" b="13335"/>
                <wp:wrapNone/>
                <wp:docPr id="196" name="Ink 196"/>
                <wp:cNvGraphicFramePr/>
                <a:graphic xmlns:a="http://schemas.openxmlformats.org/drawingml/2006/main">
                  <a:graphicData uri="http://schemas.microsoft.com/office/word/2010/wordprocessingInk">
                    <mc:AlternateContent xmlns:a14="http://schemas.microsoft.com/office/drawing/2010/main">
                      <mc:Choice Requires="a14">
                        <w14:contentPart bwMode="clr" r:id="rId252">
                          <w14:nvContentPartPr>
                            <w14:cNvPr id="196" name="Ink 196"/>
                            <w14:cNvContentPartPr/>
                          </w14:nvContentPartPr>
                          <w14:xfrm>
                            <a:off x="3009900" y="1365885"/>
                            <a:ext cx="325120" cy="154940"/>
                          </w14:xfrm>
                        </w14:contentPart>
                      </mc:Choice>
                    </mc:AlternateContent>
                  </a:graphicData>
                </a:graphic>
              </wp:anchor>
            </w:drawing>
          </mc:Choice>
          <mc:Fallback>
            <w:pict>
              <v:shape id="_x0000_s1026" o:spid="_x0000_s1026" o:spt="75" style="position:absolute;left:0pt;margin-left:147pt;margin-top:35.55pt;height:12.2pt;width:25.6pt;z-index:251766784;mso-width-relative:page;mso-height-relative:page;" coordsize="21600,21600" o:gfxdata="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">
                <v:imagedata r:id="rId253" o:title=""/>
                <o:lock v:ext="edit"/>
              </v:shape>
            </w:pict>
          </mc:Fallback>
        </mc:AlternateContent>
      </w:r>
      <w:r>
        <w:rPr>
          <w:sz w:val="24"/>
          <w:vertAlign w:val="subscript"/>
        </w:rPr>
        <mc:AlternateContent>
          <mc:Choice Requires="wps">
            <w:drawing>
              <wp:anchor distT="0" distB="0" distL="114300" distR="114300" simplePos="0" relativeHeight="251765760" behindDoc="0" locked="0" layoutInCell="1" allowOverlap="1">
                <wp:simplePos x="0" y="0"/>
                <wp:positionH relativeFrom="column">
                  <wp:posOffset>1972310</wp:posOffset>
                </wp:positionH>
                <wp:positionV relativeFrom="paragraph">
                  <wp:posOffset>497205</wp:posOffset>
                </wp:positionV>
                <wp:extent cx="4445" cy="63500"/>
                <wp:effectExtent l="9525" t="9525" r="11430" b="28575"/>
                <wp:wrapNone/>
                <wp:docPr id="195" name="Ink 195"/>
                <wp:cNvGraphicFramePr/>
                <a:graphic xmlns:a="http://schemas.openxmlformats.org/drawingml/2006/main">
                  <a:graphicData uri="http://schemas.microsoft.com/office/word/2010/wordprocessingInk">
                    <mc:AlternateContent xmlns:a14="http://schemas.microsoft.com/office/drawing/2010/main">
                      <mc:Choice Requires="a14">
                        <w14:contentPart bwMode="clr" r:id="rId254">
                          <w14:nvContentPartPr>
                            <w14:cNvPr id="195" name="Ink 195"/>
                            <w14:cNvContentPartPr/>
                          </w14:nvContentPartPr>
                          <w14:xfrm>
                            <a:off x="3115310" y="1411605"/>
                            <a:ext cx="4445" cy="63500"/>
                          </w14:xfrm>
                        </w14:contentPart>
                      </mc:Choice>
                    </mc:AlternateContent>
                  </a:graphicData>
                </a:graphic>
              </wp:anchor>
            </w:drawing>
          </mc:Choice>
          <mc:Fallback>
            <w:pict>
              <v:shape id="_x0000_s1026" o:spid="_x0000_s1026" o:spt="75" style="position:absolute;left:0pt;margin-left:155.3pt;margin-top:39.15pt;height:5pt;width:0.35pt;z-index:251765760;mso-width-relative:page;mso-height-relative:page;" coordsize="21600,21600" o:gfxdata="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">
                <v:imagedata r:id="rId255" o:title=""/>
                <o:lock v:ext="edit"/>
              </v:shape>
            </w:pict>
          </mc:Fallback>
        </mc:AlternateContent>
      </w:r>
      <w:r>
        <w:rPr>
          <w:sz w:val="24"/>
          <w:vertAlign w:val="subscript"/>
        </w:rPr>
        <mc:AlternateContent>
          <mc:Choice Requires="wps">
            <w:drawing>
              <wp:anchor distT="0" distB="0" distL="114300" distR="114300" simplePos="0" relativeHeight="251764736" behindDoc="0" locked="0" layoutInCell="1" allowOverlap="1">
                <wp:simplePos x="0" y="0"/>
                <wp:positionH relativeFrom="column">
                  <wp:posOffset>2022475</wp:posOffset>
                </wp:positionH>
                <wp:positionV relativeFrom="paragraph">
                  <wp:posOffset>373380</wp:posOffset>
                </wp:positionV>
                <wp:extent cx="635" cy="67945"/>
                <wp:effectExtent l="9525" t="9525" r="15240" b="24130"/>
                <wp:wrapNone/>
                <wp:docPr id="194" name="Ink 194"/>
                <wp:cNvGraphicFramePr/>
                <a:graphic xmlns:a="http://schemas.openxmlformats.org/drawingml/2006/main">
                  <a:graphicData uri="http://schemas.microsoft.com/office/word/2010/wordprocessingInk">
                    <mc:AlternateContent xmlns:a14="http://schemas.microsoft.com/office/drawing/2010/main">
                      <mc:Choice Requires="a14">
                        <w14:contentPart bwMode="clr" r:id="rId256">
                          <w14:nvContentPartPr>
                            <w14:cNvPr id="194" name="Ink 194"/>
                            <w14:cNvContentPartPr/>
                          </w14:nvContentPartPr>
                          <w14:xfrm>
                            <a:off x="3165475" y="1287780"/>
                            <a:ext cx="635" cy="67945"/>
                          </w14:xfrm>
                        </w14:contentPart>
                      </mc:Choice>
                    </mc:AlternateContent>
                  </a:graphicData>
                </a:graphic>
              </wp:anchor>
            </w:drawing>
          </mc:Choice>
          <mc:Fallback>
            <w:pict>
              <v:shape id="_x0000_s1026" o:spid="_x0000_s1026" o:spt="75" style="position:absolute;left:0pt;margin-left:159.25pt;margin-top:29.4pt;height:5.35pt;width:0.05pt;z-index:251764736;mso-width-relative:page;mso-height-relative:page;" coordsize="21600,21600" o:gfxdata="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">
                <v:imagedata r:id="rId257" o:title=""/>
                <o:lock v:ext="edit"/>
              </v:shape>
            </w:pict>
          </mc:Fallback>
        </mc:AlternateContent>
      </w:r>
      <w:r>
        <w:rPr>
          <w:sz w:val="24"/>
          <w:vertAlign w:val="subscript"/>
        </w:rPr>
        <mc:AlternateContent>
          <mc:Choice Requires="wps">
            <w:drawing>
              <wp:anchor distT="0" distB="0" distL="114300" distR="114300" simplePos="0" relativeHeight="251763712" behindDoc="0" locked="0" layoutInCell="1" allowOverlap="1">
                <wp:simplePos x="0" y="0"/>
                <wp:positionH relativeFrom="column">
                  <wp:posOffset>2008505</wp:posOffset>
                </wp:positionH>
                <wp:positionV relativeFrom="paragraph">
                  <wp:posOffset>363855</wp:posOffset>
                </wp:positionV>
                <wp:extent cx="635" cy="63500"/>
                <wp:effectExtent l="9525" t="9525" r="15240" b="28575"/>
                <wp:wrapNone/>
                <wp:docPr id="193" name="Ink 193"/>
                <wp:cNvGraphicFramePr/>
                <a:graphic xmlns:a="http://schemas.openxmlformats.org/drawingml/2006/main">
                  <a:graphicData uri="http://schemas.microsoft.com/office/word/2010/wordprocessingInk">
                    <mc:AlternateContent xmlns:a14="http://schemas.microsoft.com/office/drawing/2010/main">
                      <mc:Choice Requires="a14">
                        <w14:contentPart bwMode="clr" r:id="rId258">
                          <w14:nvContentPartPr>
                            <w14:cNvPr id="193" name="Ink 193"/>
                            <w14:cNvContentPartPr/>
                          </w14:nvContentPartPr>
                          <w14:xfrm>
                            <a:off x="3151505" y="1278255"/>
                            <a:ext cx="635" cy="63500"/>
                          </w14:xfrm>
                        </w14:contentPart>
                      </mc:Choice>
                    </mc:AlternateContent>
                  </a:graphicData>
                </a:graphic>
              </wp:anchor>
            </w:drawing>
          </mc:Choice>
          <mc:Fallback>
            <w:pict>
              <v:shape id="_x0000_s1026" o:spid="_x0000_s1026" o:spt="75" style="position:absolute;left:0pt;margin-left:158.15pt;margin-top:28.65pt;height:5pt;width:0.05pt;z-index:251763712;mso-width-relative:page;mso-height-relative:page;" coordsize="21600,21600" o:gfxdata="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">
                <v:imagedata r:id="rId259" o:title=""/>
                <o:lock v:ext="edit"/>
              </v:shape>
            </w:pict>
          </mc:Fallback>
        </mc:AlternateContent>
      </w:r>
      <w:r>
        <w:rPr>
          <w:sz w:val="24"/>
          <w:vertAlign w:val="subscript"/>
        </w:rPr>
        <mc:AlternateContent>
          <mc:Choice Requires="wps">
            <w:drawing>
              <wp:anchor distT="0" distB="0" distL="114300" distR="114300" simplePos="0" relativeHeight="251762688" behindDoc="0" locked="0" layoutInCell="1" allowOverlap="1">
                <wp:simplePos x="0" y="0"/>
                <wp:positionH relativeFrom="column">
                  <wp:posOffset>1995170</wp:posOffset>
                </wp:positionH>
                <wp:positionV relativeFrom="paragraph">
                  <wp:posOffset>354965</wp:posOffset>
                </wp:positionV>
                <wp:extent cx="63500" cy="8255"/>
                <wp:effectExtent l="0" t="0" r="0" b="0"/>
                <wp:wrapNone/>
                <wp:docPr id="192" name="Ink 192"/>
                <wp:cNvGraphicFramePr/>
                <a:graphic xmlns:a="http://schemas.openxmlformats.org/drawingml/2006/main">
                  <a:graphicData uri="http://schemas.microsoft.com/office/word/2010/wordprocessingInk">
                    <mc:AlternateContent xmlns:a14="http://schemas.microsoft.com/office/drawing/2010/main">
                      <mc:Choice Requires="a14">
                        <w14:contentPart bwMode="clr" r:id="rId260">
                          <w14:nvContentPartPr>
                            <w14:cNvPr id="192" name="Ink 192"/>
                            <w14:cNvContentPartPr/>
                          </w14:nvContentPartPr>
                          <w14:xfrm>
                            <a:off x="3138170" y="1269365"/>
                            <a:ext cx="63500" cy="8255"/>
                          </w14:xfrm>
                        </w14:contentPart>
                      </mc:Choice>
                    </mc:AlternateContent>
                  </a:graphicData>
                </a:graphic>
              </wp:anchor>
            </w:drawing>
          </mc:Choice>
          <mc:Fallback>
            <w:pict>
              <v:shape id="_x0000_s1026" o:spid="_x0000_s1026" o:spt="75" style="position:absolute;left:0pt;margin-left:157.1pt;margin-top:27.95pt;height:0.65pt;width:5pt;z-index:251762688;mso-width-relative:page;mso-height-relative:page;" coordsize="21600,21600" o:gfxdata="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">
                <v:imagedata r:id="rId261" o:title=""/>
                <o:lock v:ext="edit"/>
              </v:shape>
            </w:pict>
          </mc:Fallback>
        </mc:AlternateContent>
      </w:r>
      <w:r>
        <w:rPr>
          <w:sz w:val="24"/>
          <w:vertAlign w:val="subscript"/>
        </w:rPr>
        <mc:AlternateContent>
          <mc:Choice Requires="wps">
            <w:drawing>
              <wp:anchor distT="0" distB="0" distL="114300" distR="114300" simplePos="0" relativeHeight="251761664" behindDoc="0" locked="0" layoutInCell="1" allowOverlap="1">
                <wp:simplePos x="0" y="0"/>
                <wp:positionH relativeFrom="column">
                  <wp:posOffset>1945005</wp:posOffset>
                </wp:positionH>
                <wp:positionV relativeFrom="paragraph">
                  <wp:posOffset>373380</wp:posOffset>
                </wp:positionV>
                <wp:extent cx="67945" cy="3810"/>
                <wp:effectExtent l="0" t="0" r="0" b="0"/>
                <wp:wrapNone/>
                <wp:docPr id="191" name="Ink 191"/>
                <wp:cNvGraphicFramePr/>
                <a:graphic xmlns:a="http://schemas.openxmlformats.org/drawingml/2006/main">
                  <a:graphicData uri="http://schemas.microsoft.com/office/word/2010/wordprocessingInk">
                    <mc:AlternateContent xmlns:a14="http://schemas.microsoft.com/office/drawing/2010/main">
                      <mc:Choice Requires="a14">
                        <w14:contentPart bwMode="clr" r:id="rId262">
                          <w14:nvContentPartPr>
                            <w14:cNvPr id="191" name="Ink 191"/>
                            <w14:cNvContentPartPr/>
                          </w14:nvContentPartPr>
                          <w14:xfrm>
                            <a:off x="3088005" y="1287780"/>
                            <a:ext cx="67945" cy="3810"/>
                          </w14:xfrm>
                        </w14:contentPart>
                      </mc:Choice>
                    </mc:AlternateContent>
                  </a:graphicData>
                </a:graphic>
              </wp:anchor>
            </w:drawing>
          </mc:Choice>
          <mc:Fallback>
            <w:pict>
              <v:shape id="_x0000_s1026" o:spid="_x0000_s1026" o:spt="75" style="position:absolute;left:0pt;margin-left:153.15pt;margin-top:29.4pt;height:0.3pt;width:5.35pt;z-index:251761664;mso-width-relative:page;mso-height-relative:page;" coordsize="21600,21600" o:gfxdata="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">
                <v:imagedata r:id="rId263" o:title=""/>
                <o:lock v:ext="edit"/>
              </v:shape>
            </w:pict>
          </mc:Fallback>
        </mc:AlternateContent>
      </w:r>
      <w:r>
        <w:rPr>
          <w:sz w:val="24"/>
          <w:vertAlign w:val="subscript"/>
        </w:rPr>
        <mc:AlternateContent>
          <mc:Choice Requires="wps">
            <w:drawing>
              <wp:anchor distT="0" distB="0" distL="114300" distR="114300" simplePos="0" relativeHeight="251760640" behindDoc="0" locked="0" layoutInCell="1" allowOverlap="1">
                <wp:simplePos x="0" y="0"/>
                <wp:positionH relativeFrom="column">
                  <wp:posOffset>1972310</wp:posOffset>
                </wp:positionH>
                <wp:positionV relativeFrom="paragraph">
                  <wp:posOffset>272415</wp:posOffset>
                </wp:positionV>
                <wp:extent cx="17780" cy="63500"/>
                <wp:effectExtent l="9525" t="9525" r="23495" b="28575"/>
                <wp:wrapNone/>
                <wp:docPr id="190" name="Ink 190"/>
                <wp:cNvGraphicFramePr/>
                <a:graphic xmlns:a="http://schemas.openxmlformats.org/drawingml/2006/main">
                  <a:graphicData uri="http://schemas.microsoft.com/office/word/2010/wordprocessingInk">
                    <mc:AlternateContent xmlns:a14="http://schemas.microsoft.com/office/drawing/2010/main">
                      <mc:Choice Requires="a14">
                        <w14:contentPart bwMode="clr" r:id="rId264">
                          <w14:nvContentPartPr>
                            <w14:cNvPr id="190" name="Ink 190"/>
                            <w14:cNvContentPartPr/>
                          </w14:nvContentPartPr>
                          <w14:xfrm>
                            <a:off x="3115310" y="1186815"/>
                            <a:ext cx="17780" cy="63500"/>
                          </w14:xfrm>
                        </w14:contentPart>
                      </mc:Choice>
                    </mc:AlternateContent>
                  </a:graphicData>
                </a:graphic>
              </wp:anchor>
            </w:drawing>
          </mc:Choice>
          <mc:Fallback>
            <w:pict>
              <v:shape id="_x0000_s1026" o:spid="_x0000_s1026" o:spt="75" style="position:absolute;left:0pt;margin-left:155.3pt;margin-top:21.45pt;height:5pt;width:1.4pt;z-index:251760640;mso-width-relative:page;mso-height-relative:page;" coordsize="21600,21600" o:gfxdata="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">
                <v:imagedata r:id="rId265" o:title=""/>
                <o:lock v:ext="edit"/>
              </v:shape>
            </w:pict>
          </mc:Fallback>
        </mc:AlternateContent>
      </w:r>
      <w:r>
        <w:rPr>
          <w:sz w:val="24"/>
          <w:vertAlign w:val="subscript"/>
        </w:rPr>
        <mc:AlternateContent>
          <mc:Choice Requires="wps">
            <w:drawing>
              <wp:anchor distT="0" distB="0" distL="114300" distR="114300" simplePos="0" relativeHeight="251759616" behindDoc="0" locked="0" layoutInCell="1" allowOverlap="1">
                <wp:simplePos x="0" y="0"/>
                <wp:positionH relativeFrom="column">
                  <wp:posOffset>1812290</wp:posOffset>
                </wp:positionH>
                <wp:positionV relativeFrom="paragraph">
                  <wp:posOffset>419100</wp:posOffset>
                </wp:positionV>
                <wp:extent cx="63500" cy="63500"/>
                <wp:effectExtent l="9525" t="9525" r="28575" b="28575"/>
                <wp:wrapNone/>
                <wp:docPr id="187" name="Ink 187"/>
                <wp:cNvGraphicFramePr/>
                <a:graphic xmlns:a="http://schemas.openxmlformats.org/drawingml/2006/main">
                  <a:graphicData uri="http://schemas.microsoft.com/office/word/2010/wordprocessingInk">
                    <mc:AlternateContent xmlns:a14="http://schemas.microsoft.com/office/drawing/2010/main">
                      <mc:Choice Requires="a14">
                        <w14:contentPart bwMode="clr" r:id="rId266">
                          <w14:nvContentPartPr>
                            <w14:cNvPr id="187" name="Ink 187"/>
                            <w14:cNvContentPartPr/>
                          </w14:nvContentPartPr>
                          <w14:xfrm>
                            <a:off x="2955290" y="1333500"/>
                            <a:ext cx="63500" cy="63500"/>
                          </w14:xfrm>
                        </w14:contentPart>
                      </mc:Choice>
                    </mc:AlternateContent>
                  </a:graphicData>
                </a:graphic>
              </wp:anchor>
            </w:drawing>
          </mc:Choice>
          <mc:Fallback>
            <w:pict>
              <v:shape id="_x0000_s1026" o:spid="_x0000_s1026" o:spt="75" style="position:absolute;left:0pt;margin-left:142.7pt;margin-top:33pt;height:5pt;width:5pt;z-index:251759616;mso-width-relative:page;mso-height-relative:page;" coordsize="21600,21600" o:gfxdata="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">
                <v:imagedata r:id="rId267" o:title=""/>
                <o:lock v:ext="edit"/>
              </v:shape>
            </w:pict>
          </mc:Fallback>
        </mc:AlternateContent>
      </w:r>
      <w:r>
        <w:rPr>
          <w:sz w:val="24"/>
          <w:vertAlign w:val="subscript"/>
        </w:rPr>
        <mc:AlternateContent>
          <mc:Choice Requires="wps">
            <w:drawing>
              <wp:anchor distT="0" distB="0" distL="114300" distR="114300" simplePos="0" relativeHeight="251758592" behindDoc="0" locked="0" layoutInCell="1" allowOverlap="1">
                <wp:simplePos x="0" y="0"/>
                <wp:positionH relativeFrom="column">
                  <wp:posOffset>1793240</wp:posOffset>
                </wp:positionH>
                <wp:positionV relativeFrom="paragraph">
                  <wp:posOffset>455930</wp:posOffset>
                </wp:positionV>
                <wp:extent cx="635" cy="67945"/>
                <wp:effectExtent l="9525" t="9525" r="15240" b="24130"/>
                <wp:wrapNone/>
                <wp:docPr id="186" name="Ink 186"/>
                <wp:cNvGraphicFramePr/>
                <a:graphic xmlns:a="http://schemas.openxmlformats.org/drawingml/2006/main">
                  <a:graphicData uri="http://schemas.microsoft.com/office/word/2010/wordprocessingInk">
                    <mc:AlternateContent xmlns:a14="http://schemas.microsoft.com/office/drawing/2010/main">
                      <mc:Choice Requires="a14">
                        <w14:contentPart bwMode="clr" r:id="rId268">
                          <w14:nvContentPartPr>
                            <w14:cNvPr id="186" name="Ink 186"/>
                            <w14:cNvContentPartPr/>
                          </w14:nvContentPartPr>
                          <w14:xfrm>
                            <a:off x="2936240" y="1370330"/>
                            <a:ext cx="635" cy="67945"/>
                          </w14:xfrm>
                        </w14:contentPart>
                      </mc:Choice>
                    </mc:AlternateContent>
                  </a:graphicData>
                </a:graphic>
              </wp:anchor>
            </w:drawing>
          </mc:Choice>
          <mc:Fallback>
            <w:pict>
              <v:shape id="_x0000_s1026" o:spid="_x0000_s1026" o:spt="75" style="position:absolute;left:0pt;margin-left:141.2pt;margin-top:35.9pt;height:5.35pt;width:0.05pt;z-index:251758592;mso-width-relative:page;mso-height-relative:page;" coordsize="21600,21600" o:gfxdata="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">
                <v:imagedata r:id="rId257" o:title=""/>
                <o:lock v:ext="edit"/>
              </v:shape>
            </w:pict>
          </mc:Fallback>
        </mc:AlternateContent>
      </w:r>
      <w:r>
        <w:rPr>
          <w:sz w:val="24"/>
          <w:vertAlign w:val="subscript"/>
        </w:rPr>
        <mc:AlternateContent>
          <mc:Choice Requires="wps">
            <w:drawing>
              <wp:anchor distT="0" distB="0" distL="114300" distR="114300" simplePos="0" relativeHeight="251757568" behindDoc="0" locked="0" layoutInCell="1" allowOverlap="1">
                <wp:simplePos x="0" y="0"/>
                <wp:positionH relativeFrom="column">
                  <wp:posOffset>1757045</wp:posOffset>
                </wp:positionH>
                <wp:positionV relativeFrom="paragraph">
                  <wp:posOffset>405130</wp:posOffset>
                </wp:positionV>
                <wp:extent cx="45085" cy="132715"/>
                <wp:effectExtent l="9525" t="9525" r="21590" b="10160"/>
                <wp:wrapNone/>
                <wp:docPr id="185" name="Ink 185"/>
                <wp:cNvGraphicFramePr/>
                <a:graphic xmlns:a="http://schemas.openxmlformats.org/drawingml/2006/main">
                  <a:graphicData uri="http://schemas.microsoft.com/office/word/2010/wordprocessingInk">
                    <mc:AlternateContent xmlns:a14="http://schemas.microsoft.com/office/drawing/2010/main">
                      <mc:Choice Requires="a14">
                        <w14:contentPart bwMode="clr" r:id="rId269">
                          <w14:nvContentPartPr>
                            <w14:cNvPr id="185" name="Ink 185"/>
                            <w14:cNvContentPartPr/>
                          </w14:nvContentPartPr>
                          <w14:xfrm>
                            <a:off x="2900045" y="1319530"/>
                            <a:ext cx="45085" cy="132715"/>
                          </w14:xfrm>
                        </w14:contentPart>
                      </mc:Choice>
                    </mc:AlternateContent>
                  </a:graphicData>
                </a:graphic>
              </wp:anchor>
            </w:drawing>
          </mc:Choice>
          <mc:Fallback>
            <w:pict>
              <v:shape id="_x0000_s1026" o:spid="_x0000_s1026" o:spt="75" style="position:absolute;left:0pt;margin-left:138.35pt;margin-top:31.9pt;height:10.45pt;width:3.55pt;z-index:251757568;mso-width-relative:page;mso-height-relative:page;" coordsize="21600,21600" o:gfxdata="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">
                <v:imagedata r:id="rId270" o:title=""/>
                <o:lock v:ext="edit"/>
              </v:shape>
            </w:pict>
          </mc:Fallback>
        </mc:AlternateContent>
      </w:r>
      <w:r>
        <w:rPr>
          <w:sz w:val="24"/>
          <w:vertAlign w:val="subscript"/>
        </w:rPr>
        <mc:AlternateContent>
          <mc:Choice Requires="wps">
            <w:drawing>
              <wp:anchor distT="0" distB="0" distL="114300" distR="114300" simplePos="0" relativeHeight="251756544" behindDoc="0" locked="0" layoutInCell="1" allowOverlap="1">
                <wp:simplePos x="0" y="0"/>
                <wp:positionH relativeFrom="column">
                  <wp:posOffset>1692910</wp:posOffset>
                </wp:positionH>
                <wp:positionV relativeFrom="paragraph">
                  <wp:posOffset>382270</wp:posOffset>
                </wp:positionV>
                <wp:extent cx="141605" cy="45085"/>
                <wp:effectExtent l="9525" t="9525" r="26670" b="21590"/>
                <wp:wrapNone/>
                <wp:docPr id="184" name="Ink 184"/>
                <wp:cNvGraphicFramePr/>
                <a:graphic xmlns:a="http://schemas.openxmlformats.org/drawingml/2006/main">
                  <a:graphicData uri="http://schemas.microsoft.com/office/word/2010/wordprocessingInk">
                    <mc:AlternateContent xmlns:a14="http://schemas.microsoft.com/office/drawing/2010/main">
                      <mc:Choice Requires="a14">
                        <w14:contentPart bwMode="clr" r:id="rId271">
                          <w14:nvContentPartPr>
                            <w14:cNvPr id="184" name="Ink 184"/>
                            <w14:cNvContentPartPr/>
                          </w14:nvContentPartPr>
                          <w14:xfrm>
                            <a:off x="2835910" y="1296670"/>
                            <a:ext cx="141605" cy="45085"/>
                          </w14:xfrm>
                        </w14:contentPart>
                      </mc:Choice>
                    </mc:AlternateContent>
                  </a:graphicData>
                </a:graphic>
              </wp:anchor>
            </w:drawing>
          </mc:Choice>
          <mc:Fallback>
            <w:pict>
              <v:shape id="_x0000_s1026" o:spid="_x0000_s1026" o:spt="75" style="position:absolute;left:0pt;margin-left:133.3pt;margin-top:30.1pt;height:3.55pt;width:11.15pt;z-index:251756544;mso-width-relative:page;mso-height-relative:page;" coordsize="21600,21600" o:gfxdata="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">
                <v:imagedata r:id="rId272" o:title=""/>
                <o:lock v:ext="edit"/>
              </v:shape>
            </w:pict>
          </mc:Fallback>
        </mc:AlternateContent>
      </w:r>
      <w:r>
        <w:rPr>
          <w:sz w:val="24"/>
          <w:vertAlign w:val="subscript"/>
        </w:rPr>
        <mc:AlternateContent>
          <mc:Choice Requires="wps">
            <w:drawing>
              <wp:anchor distT="0" distB="0" distL="114300" distR="114300" simplePos="0" relativeHeight="251755520" behindDoc="0" locked="0" layoutInCell="1" allowOverlap="1">
                <wp:simplePos x="0" y="0"/>
                <wp:positionH relativeFrom="column">
                  <wp:posOffset>1275715</wp:posOffset>
                </wp:positionH>
                <wp:positionV relativeFrom="paragraph">
                  <wp:posOffset>781050</wp:posOffset>
                </wp:positionV>
                <wp:extent cx="177800" cy="182880"/>
                <wp:effectExtent l="9525" t="9525" r="15875" b="10795"/>
                <wp:wrapNone/>
                <wp:docPr id="183" name="Ink 183"/>
                <wp:cNvGraphicFramePr/>
                <a:graphic xmlns:a="http://schemas.openxmlformats.org/drawingml/2006/main">
                  <a:graphicData uri="http://schemas.microsoft.com/office/word/2010/wordprocessingInk">
                    <mc:AlternateContent xmlns:a14="http://schemas.microsoft.com/office/drawing/2010/main">
                      <mc:Choice Requires="a14">
                        <w14:contentPart bwMode="clr" r:id="rId273">
                          <w14:nvContentPartPr>
                            <w14:cNvPr id="183" name="Ink 183"/>
                            <w14:cNvContentPartPr/>
                          </w14:nvContentPartPr>
                          <w14:xfrm>
                            <a:off x="2418715" y="1695450"/>
                            <a:ext cx="177800" cy="182880"/>
                          </w14:xfrm>
                        </w14:contentPart>
                      </mc:Choice>
                    </mc:AlternateContent>
                  </a:graphicData>
                </a:graphic>
              </wp:anchor>
            </w:drawing>
          </mc:Choice>
          <mc:Fallback>
            <w:pict>
              <v:shape id="_x0000_s1026" o:spid="_x0000_s1026" o:spt="75" style="position:absolute;left:0pt;margin-left:100.45pt;margin-top:61.5pt;height:14.4pt;width:14pt;z-index:251755520;mso-width-relative:page;mso-height-relative:page;" coordsize="21600,21600" o:gfxdata="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">
                <v:imagedata r:id="rId274" o:title=""/>
                <o:lock v:ext="edit"/>
              </v:shape>
            </w:pict>
          </mc:Fallback>
        </mc:AlternateContent>
      </w:r>
      <w:r>
        <w:rPr>
          <w:sz w:val="24"/>
          <w:vertAlign w:val="subscript"/>
        </w:rPr>
        <mc:AlternateContent>
          <mc:Choice Requires="wps">
            <w:drawing>
              <wp:anchor distT="0" distB="0" distL="114300" distR="114300" simplePos="0" relativeHeight="251754496" behindDoc="0" locked="0" layoutInCell="1" allowOverlap="1">
                <wp:simplePos x="0" y="0"/>
                <wp:positionH relativeFrom="column">
                  <wp:posOffset>1216025</wp:posOffset>
                </wp:positionH>
                <wp:positionV relativeFrom="paragraph">
                  <wp:posOffset>803910</wp:posOffset>
                </wp:positionV>
                <wp:extent cx="265430" cy="178435"/>
                <wp:effectExtent l="9525" t="9525" r="29845" b="15240"/>
                <wp:wrapNone/>
                <wp:docPr id="182" name="Ink 182"/>
                <wp:cNvGraphicFramePr/>
                <a:graphic xmlns:a="http://schemas.openxmlformats.org/drawingml/2006/main">
                  <a:graphicData uri="http://schemas.microsoft.com/office/word/2010/wordprocessingInk">
                    <mc:AlternateContent xmlns:a14="http://schemas.microsoft.com/office/drawing/2010/main">
                      <mc:Choice Requires="a14">
                        <w14:contentPart bwMode="clr" r:id="rId275">
                          <w14:nvContentPartPr>
                            <w14:cNvPr id="182" name="Ink 182"/>
                            <w14:cNvContentPartPr/>
                          </w14:nvContentPartPr>
                          <w14:xfrm>
                            <a:off x="2359025" y="1718310"/>
                            <a:ext cx="265430" cy="178435"/>
                          </w14:xfrm>
                        </w14:contentPart>
                      </mc:Choice>
                    </mc:AlternateContent>
                  </a:graphicData>
                </a:graphic>
              </wp:anchor>
            </w:drawing>
          </mc:Choice>
          <mc:Fallback>
            <w:pict>
              <v:shape id="_x0000_s1026" o:spid="_x0000_s1026" o:spt="75" style="position:absolute;left:0pt;margin-left:95.75pt;margin-top:63.3pt;height:14.05pt;width:20.9pt;z-index:251754496;mso-width-relative:page;mso-height-relative:page;" coordsize="21600,21600" o:gfxdata="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">
                <v:imagedata r:id="rId276" o:title=""/>
                <o:lock v:ext="edit"/>
              </v:shape>
            </w:pict>
          </mc:Fallback>
        </mc:AlternateContent>
      </w:r>
      <w:r>
        <w:rPr>
          <w:sz w:val="24"/>
          <w:vertAlign w:val="subscript"/>
        </w:rPr>
        <mc:AlternateContent>
          <mc:Choice Requires="wps">
            <w:drawing>
              <wp:anchor distT="0" distB="0" distL="114300" distR="114300" simplePos="0" relativeHeight="251750400" behindDoc="0" locked="0" layoutInCell="1" allowOverlap="1">
                <wp:simplePos x="0" y="0"/>
                <wp:positionH relativeFrom="column">
                  <wp:posOffset>2793365</wp:posOffset>
                </wp:positionH>
                <wp:positionV relativeFrom="paragraph">
                  <wp:posOffset>1510030</wp:posOffset>
                </wp:positionV>
                <wp:extent cx="59055" cy="141605"/>
                <wp:effectExtent l="9525" t="9525" r="33020" b="26670"/>
                <wp:wrapNone/>
                <wp:docPr id="178" name="Ink 178"/>
                <wp:cNvGraphicFramePr/>
                <a:graphic xmlns:a="http://schemas.openxmlformats.org/drawingml/2006/main">
                  <a:graphicData uri="http://schemas.microsoft.com/office/word/2010/wordprocessingInk">
                    <mc:AlternateContent xmlns:a14="http://schemas.microsoft.com/office/drawing/2010/main">
                      <mc:Choice Requires="a14">
                        <w14:contentPart bwMode="clr" r:id="rId277">
                          <w14:nvContentPartPr>
                            <w14:cNvPr id="178" name="Ink 178"/>
                            <w14:cNvContentPartPr/>
                          </w14:nvContentPartPr>
                          <w14:xfrm>
                            <a:off x="3936365" y="2424430"/>
                            <a:ext cx="59055" cy="141605"/>
                          </w14:xfrm>
                        </w14:contentPart>
                      </mc:Choice>
                    </mc:AlternateContent>
                  </a:graphicData>
                </a:graphic>
              </wp:anchor>
            </w:drawing>
          </mc:Choice>
          <mc:Fallback>
            <w:pict>
              <v:shape id="_x0000_s1026" o:spid="_x0000_s1026" o:spt="75" style="position:absolute;left:0pt;margin-left:219.95pt;margin-top:118.9pt;height:11.15pt;width:4.65pt;z-index:251750400;mso-width-relative:page;mso-height-relative:page;" coordsize="21600,21600" o:gfxdata="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">
                <v:imagedata r:id="rId278" o:title=""/>
                <o:lock v:ext="edit"/>
              </v:shape>
            </w:pict>
          </mc:Fallback>
        </mc:AlternateContent>
      </w:r>
      <w:r>
        <w:rPr>
          <w:sz w:val="24"/>
          <w:vertAlign w:val="subscript"/>
        </w:rPr>
        <mc:AlternateContent>
          <mc:Choice Requires="wps">
            <w:drawing>
              <wp:anchor distT="0" distB="0" distL="114300" distR="114300" simplePos="0" relativeHeight="251749376" behindDoc="0" locked="0" layoutInCell="1" allowOverlap="1">
                <wp:simplePos x="0" y="0"/>
                <wp:positionH relativeFrom="column">
                  <wp:posOffset>2701290</wp:posOffset>
                </wp:positionH>
                <wp:positionV relativeFrom="paragraph">
                  <wp:posOffset>1532890</wp:posOffset>
                </wp:positionV>
                <wp:extent cx="210185" cy="205740"/>
                <wp:effectExtent l="9525" t="9525" r="8890" b="13335"/>
                <wp:wrapNone/>
                <wp:docPr id="177" name="Ink 177"/>
                <wp:cNvGraphicFramePr/>
                <a:graphic xmlns:a="http://schemas.openxmlformats.org/drawingml/2006/main">
                  <a:graphicData uri="http://schemas.microsoft.com/office/word/2010/wordprocessingInk">
                    <mc:AlternateContent xmlns:a14="http://schemas.microsoft.com/office/drawing/2010/main">
                      <mc:Choice Requires="a14">
                        <w14:contentPart bwMode="clr" r:id="rId279">
                          <w14:nvContentPartPr>
                            <w14:cNvPr id="177" name="Ink 177"/>
                            <w14:cNvContentPartPr/>
                          </w14:nvContentPartPr>
                          <w14:xfrm>
                            <a:off x="3844290" y="2447290"/>
                            <a:ext cx="210185" cy="205740"/>
                          </w14:xfrm>
                        </w14:contentPart>
                      </mc:Choice>
                    </mc:AlternateContent>
                  </a:graphicData>
                </a:graphic>
              </wp:anchor>
            </w:drawing>
          </mc:Choice>
          <mc:Fallback>
            <w:pict>
              <v:shape id="_x0000_s1026" o:spid="_x0000_s1026" o:spt="75" style="position:absolute;left:0pt;margin-left:212.7pt;margin-top:120.7pt;height:16.2pt;width:16.55pt;z-index:251749376;mso-width-relative:page;mso-height-relative:page;" coordsize="21600,21600" o:gfxdata="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">
                <v:imagedata r:id="rId280" o:title=""/>
                <o:lock v:ext="edit"/>
              </v:shape>
            </w:pict>
          </mc:Fallback>
        </mc:AlternateContent>
      </w:r>
      <w:r>
        <w:rPr>
          <w:rFonts w:ascii="Times New Roman" w:hAnsi="Times New Roman" w:eastAsia="Times New Roman" w:cs="Times New Roman"/>
          <w:kern w:val="0"/>
          <w:sz w:val="24"/>
          <w:szCs w:val="24"/>
          <w:vertAlign w:val="subscript"/>
        </w:rPr>
        <w:drawing>
          <wp:inline distT="0" distB="0" distL="0" distR="0">
            <wp:extent cx="5274310" cy="216217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5274310" cy="2162175"/>
                    </a:xfrm>
                    <a:prstGeom prst="rect">
                      <a:avLst/>
                    </a:prstGeom>
                    <a:noFill/>
                    <a:ln>
                      <a:noFill/>
                    </a:ln>
                  </pic:spPr>
                </pic:pic>
              </a:graphicData>
            </a:graphic>
          </wp:inline>
        </w:drawing>
      </w:r>
    </w:p>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Consolas" w:hAnsi="Consolas" w:eastAsia="Times New Roman" w:cs="Times New Roman"/>
          <w:color w:val="222222"/>
          <w:kern w:val="0"/>
          <w:sz w:val="18"/>
          <w:szCs w:val="18"/>
          <w:shd w:val="clear" w:color="auto" w:fill="FFFFFF"/>
        </w:rPr>
        <w:t>Automated schemas have two functions: (where WM = Working Memory, and LTM= Long Term Memory)</w:t>
      </w:r>
    </w:p>
    <w:p>
      <w:pPr>
        <w:widowControl/>
        <w:autoSpaceDE/>
        <w:autoSpaceDN/>
        <w:spacing w:before="60" w:after="60" w:line="312" w:lineRule="auto"/>
        <w:ind w:left="0"/>
        <w:rPr>
          <w:rFonts w:ascii="Times New Roman" w:hAnsi="Times New Roman" w:eastAsia="Times New Roman" w:cs="Times New Roman"/>
          <w:kern w:val="0"/>
          <w:sz w:val="24"/>
          <w:szCs w:val="24"/>
        </w:rPr>
      </w:pPr>
      <w:r>
        <w:rPr>
          <w:sz w:val="24"/>
          <w:vertAlign w:val="subscript"/>
        </w:rPr>
        <mc:AlternateContent>
          <mc:Choice Requires="wps">
            <w:drawing>
              <wp:anchor distT="0" distB="0" distL="114300" distR="114300" simplePos="0" relativeHeight="251776000" behindDoc="0" locked="0" layoutInCell="1" allowOverlap="1">
                <wp:simplePos x="0" y="0"/>
                <wp:positionH relativeFrom="column">
                  <wp:posOffset>4662805</wp:posOffset>
                </wp:positionH>
                <wp:positionV relativeFrom="paragraph">
                  <wp:posOffset>1255395</wp:posOffset>
                </wp:positionV>
                <wp:extent cx="104775" cy="247015"/>
                <wp:effectExtent l="9525" t="9525" r="12700" b="22860"/>
                <wp:wrapNone/>
                <wp:docPr id="205" name="Ink 205"/>
                <wp:cNvGraphicFramePr/>
                <a:graphic xmlns:a="http://schemas.openxmlformats.org/drawingml/2006/main">
                  <a:graphicData uri="http://schemas.microsoft.com/office/word/2010/wordprocessingInk">
                    <mc:AlternateContent xmlns:a14="http://schemas.microsoft.com/office/drawing/2010/main">
                      <mc:Choice Requires="a14">
                        <w14:contentPart bwMode="clr" r:id="rId282">
                          <w14:nvContentPartPr>
                            <w14:cNvPr id="205" name="Ink 205"/>
                            <w14:cNvContentPartPr/>
                          </w14:nvContentPartPr>
                          <w14:xfrm>
                            <a:off x="5805805" y="5217795"/>
                            <a:ext cx="104775" cy="247015"/>
                          </w14:xfrm>
                        </w14:contentPart>
                      </mc:Choice>
                    </mc:AlternateContent>
                  </a:graphicData>
                </a:graphic>
              </wp:anchor>
            </w:drawing>
          </mc:Choice>
          <mc:Fallback>
            <w:pict>
              <v:shape id="_x0000_s1026" o:spid="_x0000_s1026" o:spt="75" style="position:absolute;left:0pt;margin-left:367.15pt;margin-top:98.85pt;height:19.45pt;width:8.25pt;z-index:251776000;mso-width-relative:page;mso-height-relative:page;" coordsize="21600,21600" o:gfxdata="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">
                <v:imagedata r:id="rId283" o:title=""/>
                <o:lock v:ext="edit"/>
              </v:shape>
            </w:pict>
          </mc:Fallback>
        </mc:AlternateContent>
      </w:r>
      <w:r>
        <w:rPr>
          <w:rFonts w:ascii="Times New Roman" w:hAnsi="Times New Roman" w:eastAsia="Times New Roman" w:cs="Times New Roman"/>
          <w:kern w:val="0"/>
          <w:sz w:val="24"/>
          <w:szCs w:val="24"/>
          <w:vertAlign w:val="subscript"/>
        </w:rPr>
        <w:drawing>
          <wp:inline distT="0" distB="0" distL="0" distR="0">
            <wp:extent cx="5199380" cy="1611630"/>
            <wp:effectExtent l="0" t="0" r="7620" b="139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5199380" cy="1611630"/>
                    </a:xfrm>
                    <a:prstGeom prst="rect">
                      <a:avLst/>
                    </a:prstGeom>
                    <a:noFill/>
                    <a:ln>
                      <a:noFill/>
                    </a:ln>
                  </pic:spPr>
                </pic:pic>
              </a:graphicData>
            </a:graphic>
          </wp:inline>
        </w:drawing>
      </w:r>
    </w:p>
    <w:p>
      <w:pPr>
        <w:widowControl/>
        <w:autoSpaceDE/>
        <w:autoSpaceDN/>
        <w:spacing w:before="60" w:after="60" w:line="312" w:lineRule="auto"/>
        <w:ind w:left="0"/>
        <w:rPr>
          <w:rFonts w:ascii="Times New Roman" w:hAnsi="Times New Roman" w:eastAsia="Times New Roman" w:cs="Times New Roman"/>
          <w:kern w:val="0"/>
          <w:sz w:val="24"/>
          <w:szCs w:val="24"/>
        </w:rPr>
      </w:pPr>
      <w:r>
        <w:rPr>
          <w:sz w:val="24"/>
        </w:rPr>
        <mc:AlternateContent>
          <mc:Choice Requires="wps">
            <w:drawing>
              <wp:anchor distT="0" distB="0" distL="114300" distR="114300" simplePos="0" relativeHeight="251777024" behindDoc="0" locked="0" layoutInCell="1" allowOverlap="1">
                <wp:simplePos x="0" y="0"/>
                <wp:positionH relativeFrom="column">
                  <wp:posOffset>1058545</wp:posOffset>
                </wp:positionH>
                <wp:positionV relativeFrom="paragraph">
                  <wp:posOffset>600710</wp:posOffset>
                </wp:positionV>
                <wp:extent cx="136525" cy="196850"/>
                <wp:effectExtent l="9525" t="9525" r="31750" b="22225"/>
                <wp:wrapNone/>
                <wp:docPr id="206" name="Ink 206"/>
                <wp:cNvGraphicFramePr/>
                <a:graphic xmlns:a="http://schemas.openxmlformats.org/drawingml/2006/main">
                  <a:graphicData uri="http://schemas.microsoft.com/office/word/2010/wordprocessingInk">
                    <mc:AlternateContent xmlns:a14="http://schemas.microsoft.com/office/drawing/2010/main">
                      <mc:Choice Requires="a14">
                        <w14:contentPart bwMode="clr" r:id="rId285">
                          <w14:nvContentPartPr>
                            <w14:cNvPr id="206" name="Ink 206"/>
                            <w14:cNvContentPartPr/>
                          </w14:nvContentPartPr>
                          <w14:xfrm>
                            <a:off x="2201545" y="6384290"/>
                            <a:ext cx="136525" cy="196850"/>
                          </w14:xfrm>
                        </w14:contentPart>
                      </mc:Choice>
                    </mc:AlternateContent>
                  </a:graphicData>
                </a:graphic>
              </wp:anchor>
            </w:drawing>
          </mc:Choice>
          <mc:Fallback>
            <w:pict>
              <v:shape id="_x0000_s1026" o:spid="_x0000_s1026" o:spt="75" style="position:absolute;left:0pt;margin-left:83.35pt;margin-top:47.3pt;height:15.5pt;width:10.75pt;z-index:251777024;mso-width-relative:page;mso-height-relative:page;" coordsize="21600,21600" o:gfxdata="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">
                <v:imagedata r:id="rId286" o:title=""/>
                <o:lock v:ext="edit"/>
              </v:shape>
            </w:pict>
          </mc:Fallback>
        </mc:AlternateContent>
      </w:r>
      <w:r>
        <w:rPr>
          <w:rFonts w:ascii="Times New Roman" w:hAnsi="Times New Roman" w:eastAsia="Times New Roman" w:cs="Times New Roman"/>
          <w:kern w:val="0"/>
          <w:sz w:val="24"/>
          <w:szCs w:val="24"/>
        </w:rPr>
        <w:drawing>
          <wp:inline distT="0" distB="0" distL="0" distR="0">
            <wp:extent cx="5274310" cy="206883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5274310" cy="2068830"/>
                    </a:xfrm>
                    <a:prstGeom prst="rect">
                      <a:avLst/>
                    </a:prstGeom>
                    <a:noFill/>
                    <a:ln>
                      <a:noFill/>
                    </a:ln>
                  </pic:spPr>
                </pic:pic>
              </a:graphicData>
            </a:graphic>
          </wp:inline>
        </w:drawing>
      </w:r>
    </w:p>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Helvetica" w:hAnsi="Helvetica" w:eastAsia="Times New Roman" w:cs="Helvetica"/>
          <w:color w:val="333333"/>
          <w:kern w:val="0"/>
          <w:sz w:val="22"/>
        </w:rPr>
        <w:t>Which of the following statements is/are TRUE?</w:t>
      </w:r>
    </w:p>
    <w:p>
      <w:pPr>
        <w:widowControl/>
        <w:autoSpaceDE/>
        <w:autoSpaceDN/>
        <w:spacing w:before="60" w:after="60" w:line="312" w:lineRule="auto"/>
        <w:ind w:left="0"/>
        <w:rPr>
          <w:rFonts w:ascii="Times New Roman" w:hAnsi="Times New Roman" w:eastAsia="Times New Roman" w:cs="Times New Roman"/>
          <w:kern w:val="0"/>
          <w:sz w:val="24"/>
          <w:szCs w:val="24"/>
        </w:rPr>
      </w:pPr>
      <w:r>
        <w:rPr>
          <w:sz w:val="24"/>
        </w:rPr>
        <mc:AlternateContent>
          <mc:Choice Requires="wps">
            <w:drawing>
              <wp:anchor distT="0" distB="0" distL="114300" distR="114300" simplePos="0" relativeHeight="251788288" behindDoc="0" locked="0" layoutInCell="1" allowOverlap="1">
                <wp:simplePos x="0" y="0"/>
                <wp:positionH relativeFrom="column">
                  <wp:posOffset>758190</wp:posOffset>
                </wp:positionH>
                <wp:positionV relativeFrom="paragraph">
                  <wp:posOffset>1190625</wp:posOffset>
                </wp:positionV>
                <wp:extent cx="5080" cy="67945"/>
                <wp:effectExtent l="9525" t="9525" r="10795" b="24130"/>
                <wp:wrapNone/>
                <wp:docPr id="218" name="Ink 218"/>
                <wp:cNvGraphicFramePr/>
                <a:graphic xmlns:a="http://schemas.openxmlformats.org/drawingml/2006/main">
                  <a:graphicData uri="http://schemas.microsoft.com/office/word/2010/wordprocessingInk">
                    <mc:AlternateContent xmlns:a14="http://schemas.microsoft.com/office/drawing/2010/main">
                      <mc:Choice Requires="a14">
                        <w14:contentPart bwMode="clr" r:id="rId288">
                          <w14:nvContentPartPr>
                            <w14:cNvPr id="218" name="Ink 218"/>
                            <w14:cNvContentPartPr/>
                          </w14:nvContentPartPr>
                          <w14:xfrm>
                            <a:off x="1901190" y="2105025"/>
                            <a:ext cx="5080" cy="67945"/>
                          </w14:xfrm>
                        </w14:contentPart>
                      </mc:Choice>
                    </mc:AlternateContent>
                  </a:graphicData>
                </a:graphic>
              </wp:anchor>
            </w:drawing>
          </mc:Choice>
          <mc:Fallback>
            <w:pict>
              <v:shape id="_x0000_s1026" o:spid="_x0000_s1026" o:spt="75" style="position:absolute;left:0pt;margin-left:59.7pt;margin-top:93.75pt;height:5.35pt;width:0.4pt;z-index:251788288;mso-width-relative:page;mso-height-relative:page;" coordsize="21600,21600" o:gfxdata="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">
                <v:imagedata r:id="rId289" o:title=""/>
                <o:lock v:ext="edit"/>
              </v:shape>
            </w:pict>
          </mc:Fallback>
        </mc:AlternateContent>
      </w:r>
      <w:r>
        <w:rPr>
          <w:sz w:val="24"/>
        </w:rPr>
        <mc:AlternateContent>
          <mc:Choice Requires="wps">
            <w:drawing>
              <wp:anchor distT="0" distB="0" distL="114300" distR="114300" simplePos="0" relativeHeight="251787264" behindDoc="0" locked="0" layoutInCell="1" allowOverlap="1">
                <wp:simplePos x="0" y="0"/>
                <wp:positionH relativeFrom="column">
                  <wp:posOffset>676910</wp:posOffset>
                </wp:positionH>
                <wp:positionV relativeFrom="paragraph">
                  <wp:posOffset>1236345</wp:posOffset>
                </wp:positionV>
                <wp:extent cx="81915" cy="63500"/>
                <wp:effectExtent l="9525" t="9525" r="10160" b="28575"/>
                <wp:wrapNone/>
                <wp:docPr id="216" name="Ink 216"/>
                <wp:cNvGraphicFramePr/>
                <a:graphic xmlns:a="http://schemas.openxmlformats.org/drawingml/2006/main">
                  <a:graphicData uri="http://schemas.microsoft.com/office/word/2010/wordprocessingInk">
                    <mc:AlternateContent xmlns:a14="http://schemas.microsoft.com/office/drawing/2010/main">
                      <mc:Choice Requires="a14">
                        <w14:contentPart bwMode="clr" r:id="rId290">
                          <w14:nvContentPartPr>
                            <w14:cNvPr id="216" name="Ink 216"/>
                            <w14:cNvContentPartPr/>
                          </w14:nvContentPartPr>
                          <w14:xfrm>
                            <a:off x="1819910" y="2150745"/>
                            <a:ext cx="81915" cy="63500"/>
                          </w14:xfrm>
                        </w14:contentPart>
                      </mc:Choice>
                    </mc:AlternateContent>
                  </a:graphicData>
                </a:graphic>
              </wp:anchor>
            </w:drawing>
          </mc:Choice>
          <mc:Fallback>
            <w:pict>
              <v:shape id="_x0000_s1026" o:spid="_x0000_s1026" o:spt="75" style="position:absolute;left:0pt;margin-left:53.3pt;margin-top:97.35pt;height:5pt;width:6.45pt;z-index:251787264;mso-width-relative:page;mso-height-relative:page;" coordsize="21600,21600" o:gfxdata="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">
                <v:imagedata r:id="rId291" o:title=""/>
                <o:lock v:ext="edit"/>
              </v:shape>
            </w:pict>
          </mc:Fallback>
        </mc:AlternateContent>
      </w:r>
      <w:r>
        <w:rPr>
          <w:sz w:val="24"/>
        </w:rPr>
        <mc:AlternateContent>
          <mc:Choice Requires="wps">
            <w:drawing>
              <wp:anchor distT="0" distB="0" distL="114300" distR="114300" simplePos="0" relativeHeight="251786240" behindDoc="0" locked="0" layoutInCell="1" allowOverlap="1">
                <wp:simplePos x="0" y="0"/>
                <wp:positionH relativeFrom="column">
                  <wp:posOffset>658495</wp:posOffset>
                </wp:positionH>
                <wp:positionV relativeFrom="paragraph">
                  <wp:posOffset>842010</wp:posOffset>
                </wp:positionV>
                <wp:extent cx="109855" cy="67945"/>
                <wp:effectExtent l="9525" t="9525" r="33020" b="24130"/>
                <wp:wrapNone/>
                <wp:docPr id="215" name="Ink 215"/>
                <wp:cNvGraphicFramePr/>
                <a:graphic xmlns:a="http://schemas.openxmlformats.org/drawingml/2006/main">
                  <a:graphicData uri="http://schemas.microsoft.com/office/word/2010/wordprocessingInk">
                    <mc:AlternateContent xmlns:a14="http://schemas.microsoft.com/office/drawing/2010/main">
                      <mc:Choice Requires="a14">
                        <w14:contentPart bwMode="clr" r:id="rId292">
                          <w14:nvContentPartPr>
                            <w14:cNvPr id="215" name="Ink 215"/>
                            <w14:cNvContentPartPr/>
                          </w14:nvContentPartPr>
                          <w14:xfrm>
                            <a:off x="1801495" y="1756410"/>
                            <a:ext cx="109855" cy="67945"/>
                          </w14:xfrm>
                        </w14:contentPart>
                      </mc:Choice>
                    </mc:AlternateContent>
                  </a:graphicData>
                </a:graphic>
              </wp:anchor>
            </w:drawing>
          </mc:Choice>
          <mc:Fallback>
            <w:pict>
              <v:shape id="_x0000_s1026" o:spid="_x0000_s1026" o:spt="75" style="position:absolute;left:0pt;margin-left:51.85pt;margin-top:66.3pt;height:5.35pt;width:8.65pt;z-index:251786240;mso-width-relative:page;mso-height-relative:page;" coordsize="21600,21600" o:gfxdata="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">
                <v:imagedata r:id="rId293" o:title=""/>
                <o:lock v:ext="edit"/>
              </v:shape>
            </w:pict>
          </mc:Fallback>
        </mc:AlternateContent>
      </w:r>
      <w:r>
        <w:rPr>
          <w:sz w:val="24"/>
        </w:rPr>
        <mc:AlternateContent>
          <mc:Choice Requires="wps">
            <w:drawing>
              <wp:anchor distT="0" distB="0" distL="114300" distR="114300" simplePos="0" relativeHeight="251785216" behindDoc="0" locked="0" layoutInCell="1" allowOverlap="1">
                <wp:simplePos x="0" y="0"/>
                <wp:positionH relativeFrom="column">
                  <wp:posOffset>3840480</wp:posOffset>
                </wp:positionH>
                <wp:positionV relativeFrom="paragraph">
                  <wp:posOffset>640080</wp:posOffset>
                </wp:positionV>
                <wp:extent cx="292735" cy="306705"/>
                <wp:effectExtent l="9525" t="9525" r="27940" b="13970"/>
                <wp:wrapNone/>
                <wp:docPr id="214" name="Ink 214"/>
                <wp:cNvGraphicFramePr/>
                <a:graphic xmlns:a="http://schemas.openxmlformats.org/drawingml/2006/main">
                  <a:graphicData uri="http://schemas.microsoft.com/office/word/2010/wordprocessingInk">
                    <mc:AlternateContent xmlns:a14="http://schemas.microsoft.com/office/drawing/2010/main">
                      <mc:Choice Requires="a14">
                        <w14:contentPart bwMode="clr" r:id="rId294">
                          <w14:nvContentPartPr>
                            <w14:cNvPr id="214" name="Ink 214"/>
                            <w14:cNvContentPartPr/>
                          </w14:nvContentPartPr>
                          <w14:xfrm>
                            <a:off x="4983480" y="1554480"/>
                            <a:ext cx="292735" cy="306705"/>
                          </w14:xfrm>
                        </w14:contentPart>
                      </mc:Choice>
                    </mc:AlternateContent>
                  </a:graphicData>
                </a:graphic>
              </wp:anchor>
            </w:drawing>
          </mc:Choice>
          <mc:Fallback>
            <w:pict>
              <v:shape id="_x0000_s1026" o:spid="_x0000_s1026" o:spt="75" style="position:absolute;left:0pt;margin-left:302.4pt;margin-top:50.4pt;height:24.15pt;width:23.05pt;z-index:251785216;mso-width-relative:page;mso-height-relative:page;" coordsize="21600,21600" o:gfxdata="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">
                <v:imagedata r:id="rId295" o:title=""/>
                <o:lock v:ext="edit"/>
              </v:shape>
            </w:pict>
          </mc:Fallback>
        </mc:AlternateContent>
      </w:r>
      <w:r>
        <w:rPr>
          <w:sz w:val="24"/>
        </w:rPr>
        <mc:AlternateContent>
          <mc:Choice Requires="wps">
            <w:drawing>
              <wp:anchor distT="0" distB="0" distL="114300" distR="114300" simplePos="0" relativeHeight="251784192" behindDoc="0" locked="0" layoutInCell="1" allowOverlap="1">
                <wp:simplePos x="0" y="0"/>
                <wp:positionH relativeFrom="column">
                  <wp:posOffset>1731645</wp:posOffset>
                </wp:positionH>
                <wp:positionV relativeFrom="paragraph">
                  <wp:posOffset>988060</wp:posOffset>
                </wp:positionV>
                <wp:extent cx="154940" cy="160020"/>
                <wp:effectExtent l="9525" t="9525" r="13335" b="33655"/>
                <wp:wrapNone/>
                <wp:docPr id="213" name="Ink 213"/>
                <wp:cNvGraphicFramePr/>
                <a:graphic xmlns:a="http://schemas.openxmlformats.org/drawingml/2006/main">
                  <a:graphicData uri="http://schemas.microsoft.com/office/word/2010/wordprocessingInk">
                    <mc:AlternateContent xmlns:a14="http://schemas.microsoft.com/office/drawing/2010/main">
                      <mc:Choice Requires="a14">
                        <w14:contentPart bwMode="clr" r:id="rId296">
                          <w14:nvContentPartPr>
                            <w14:cNvPr id="213" name="Ink 213"/>
                            <w14:cNvContentPartPr/>
                          </w14:nvContentPartPr>
                          <w14:xfrm>
                            <a:off x="2874645" y="1902460"/>
                            <a:ext cx="154940" cy="160020"/>
                          </w14:xfrm>
                        </w14:contentPart>
                      </mc:Choice>
                    </mc:AlternateContent>
                  </a:graphicData>
                </a:graphic>
              </wp:anchor>
            </w:drawing>
          </mc:Choice>
          <mc:Fallback>
            <w:pict>
              <v:shape id="_x0000_s1026" o:spid="_x0000_s1026" o:spt="75" style="position:absolute;left:0pt;margin-left:136.35pt;margin-top:77.8pt;height:12.6pt;width:12.2pt;z-index:251784192;mso-width-relative:page;mso-height-relative:page;" coordsize="21600,21600" o:gfxdata="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">
                <v:imagedata r:id="rId297" o:title=""/>
                <o:lock v:ext="edit"/>
              </v:shape>
            </w:pict>
          </mc:Fallback>
        </mc:AlternateContent>
      </w:r>
      <w:r>
        <w:rPr>
          <w:sz w:val="24"/>
        </w:rPr>
        <mc:AlternateContent>
          <mc:Choice Requires="wps">
            <w:drawing>
              <wp:anchor distT="0" distB="0" distL="114300" distR="114300" simplePos="0" relativeHeight="251783168" behindDoc="0" locked="0" layoutInCell="1" allowOverlap="1">
                <wp:simplePos x="0" y="0"/>
                <wp:positionH relativeFrom="column">
                  <wp:posOffset>1754505</wp:posOffset>
                </wp:positionH>
                <wp:positionV relativeFrom="paragraph">
                  <wp:posOffset>1015365</wp:posOffset>
                </wp:positionV>
                <wp:extent cx="141605" cy="95885"/>
                <wp:effectExtent l="9525" t="9525" r="26670" b="21590"/>
                <wp:wrapNone/>
                <wp:docPr id="212" name="Ink 212"/>
                <wp:cNvGraphicFramePr/>
                <a:graphic xmlns:a="http://schemas.openxmlformats.org/drawingml/2006/main">
                  <a:graphicData uri="http://schemas.microsoft.com/office/word/2010/wordprocessingInk">
                    <mc:AlternateContent xmlns:a14="http://schemas.microsoft.com/office/drawing/2010/main">
                      <mc:Choice Requires="a14">
                        <w14:contentPart bwMode="clr" r:id="rId298">
                          <w14:nvContentPartPr>
                            <w14:cNvPr id="212" name="Ink 212"/>
                            <w14:cNvContentPartPr/>
                          </w14:nvContentPartPr>
                          <w14:xfrm>
                            <a:off x="2897505" y="1929765"/>
                            <a:ext cx="141605" cy="95885"/>
                          </w14:xfrm>
                        </w14:contentPart>
                      </mc:Choice>
                    </mc:AlternateContent>
                  </a:graphicData>
                </a:graphic>
              </wp:anchor>
            </w:drawing>
          </mc:Choice>
          <mc:Fallback>
            <w:pict>
              <v:shape id="_x0000_s1026" o:spid="_x0000_s1026" o:spt="75" style="position:absolute;left:0pt;margin-left:138.15pt;margin-top:79.95pt;height:7.55pt;width:11.15pt;z-index:251783168;mso-width-relative:page;mso-height-relative:page;" coordsize="21600,21600" o:gfxdata="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">
                <v:imagedata r:id="rId299" o:title=""/>
                <o:lock v:ext="edit"/>
              </v:shape>
            </w:pict>
          </mc:Fallback>
        </mc:AlternateContent>
      </w:r>
      <w:r>
        <w:rPr>
          <w:sz w:val="24"/>
        </w:rPr>
        <mc:AlternateContent>
          <mc:Choice Requires="wps">
            <w:drawing>
              <wp:anchor distT="0" distB="0" distL="114300" distR="114300" simplePos="0" relativeHeight="251782144" behindDoc="0" locked="0" layoutInCell="1" allowOverlap="1">
                <wp:simplePos x="0" y="0"/>
                <wp:positionH relativeFrom="column">
                  <wp:posOffset>1763395</wp:posOffset>
                </wp:positionH>
                <wp:positionV relativeFrom="paragraph">
                  <wp:posOffset>1377950</wp:posOffset>
                </wp:positionV>
                <wp:extent cx="123190" cy="132080"/>
                <wp:effectExtent l="9525" t="9525" r="19685" b="10795"/>
                <wp:wrapNone/>
                <wp:docPr id="211" name="Ink 211"/>
                <wp:cNvGraphicFramePr/>
                <a:graphic xmlns:a="http://schemas.openxmlformats.org/drawingml/2006/main">
                  <a:graphicData uri="http://schemas.microsoft.com/office/word/2010/wordprocessingInk">
                    <mc:AlternateContent xmlns:a14="http://schemas.microsoft.com/office/drawing/2010/main">
                      <mc:Choice Requires="a14">
                        <w14:contentPart bwMode="clr" r:id="rId300">
                          <w14:nvContentPartPr>
                            <w14:cNvPr id="211" name="Ink 211"/>
                            <w14:cNvContentPartPr/>
                          </w14:nvContentPartPr>
                          <w14:xfrm>
                            <a:off x="2906395" y="2292350"/>
                            <a:ext cx="123190" cy="132080"/>
                          </w14:xfrm>
                        </w14:contentPart>
                      </mc:Choice>
                    </mc:AlternateContent>
                  </a:graphicData>
                </a:graphic>
              </wp:anchor>
            </w:drawing>
          </mc:Choice>
          <mc:Fallback>
            <w:pict>
              <v:shape id="_x0000_s1026" o:spid="_x0000_s1026" o:spt="75" style="position:absolute;left:0pt;margin-left:138.85pt;margin-top:108.5pt;height:10.4pt;width:9.7pt;z-index:251782144;mso-width-relative:page;mso-height-relative:page;" coordsize="21600,21600" o:gfxdata="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">
                <v:imagedata r:id="rId301" o:title=""/>
                <o:lock v:ext="edit"/>
              </v:shape>
            </w:pict>
          </mc:Fallback>
        </mc:AlternateContent>
      </w:r>
      <w:r>
        <w:rPr>
          <w:sz w:val="24"/>
        </w:rPr>
        <mc:AlternateContent>
          <mc:Choice Requires="wps">
            <w:drawing>
              <wp:anchor distT="0" distB="0" distL="114300" distR="114300" simplePos="0" relativeHeight="251781120" behindDoc="0" locked="0" layoutInCell="1" allowOverlap="1">
                <wp:simplePos x="0" y="0"/>
                <wp:positionH relativeFrom="column">
                  <wp:posOffset>1786890</wp:posOffset>
                </wp:positionH>
                <wp:positionV relativeFrom="paragraph">
                  <wp:posOffset>1400810</wp:posOffset>
                </wp:positionV>
                <wp:extent cx="136525" cy="136525"/>
                <wp:effectExtent l="9525" t="9525" r="31750" b="31750"/>
                <wp:wrapNone/>
                <wp:docPr id="210" name="Ink 210"/>
                <wp:cNvGraphicFramePr/>
                <a:graphic xmlns:a="http://schemas.openxmlformats.org/drawingml/2006/main">
                  <a:graphicData uri="http://schemas.microsoft.com/office/word/2010/wordprocessingInk">
                    <mc:AlternateContent xmlns:a14="http://schemas.microsoft.com/office/drawing/2010/main">
                      <mc:Choice Requires="a14">
                        <w14:contentPart bwMode="clr" r:id="rId302">
                          <w14:nvContentPartPr>
                            <w14:cNvPr id="210" name="Ink 210"/>
                            <w14:cNvContentPartPr/>
                          </w14:nvContentPartPr>
                          <w14:xfrm>
                            <a:off x="2929890" y="2315210"/>
                            <a:ext cx="136525" cy="136525"/>
                          </w14:xfrm>
                        </w14:contentPart>
                      </mc:Choice>
                    </mc:AlternateContent>
                  </a:graphicData>
                </a:graphic>
              </wp:anchor>
            </w:drawing>
          </mc:Choice>
          <mc:Fallback>
            <w:pict>
              <v:shape id="_x0000_s1026" o:spid="_x0000_s1026" o:spt="75" style="position:absolute;left:0pt;margin-left:140.7pt;margin-top:110.3pt;height:10.75pt;width:10.75pt;z-index:251781120;mso-width-relative:page;mso-height-relative:page;" coordsize="21600,21600" o:gfxdata="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">
                <v:imagedata r:id="rId303" o:title=""/>
                <o:lock v:ext="edit"/>
              </v:shape>
            </w:pict>
          </mc:Fallback>
        </mc:AlternateContent>
      </w:r>
      <w:r>
        <w:rPr>
          <w:sz w:val="24"/>
        </w:rPr>
        <mc:AlternateContent>
          <mc:Choice Requires="wps">
            <w:drawing>
              <wp:anchor distT="0" distB="0" distL="114300" distR="114300" simplePos="0" relativeHeight="251780096" behindDoc="0" locked="0" layoutInCell="1" allowOverlap="1">
                <wp:simplePos x="0" y="0"/>
                <wp:positionH relativeFrom="column">
                  <wp:posOffset>4688840</wp:posOffset>
                </wp:positionH>
                <wp:positionV relativeFrom="paragraph">
                  <wp:posOffset>1176020</wp:posOffset>
                </wp:positionV>
                <wp:extent cx="242570" cy="292735"/>
                <wp:effectExtent l="9525" t="9525" r="27305" b="27940"/>
                <wp:wrapNone/>
                <wp:docPr id="209" name="Ink 209"/>
                <wp:cNvGraphicFramePr/>
                <a:graphic xmlns:a="http://schemas.openxmlformats.org/drawingml/2006/main">
                  <a:graphicData uri="http://schemas.microsoft.com/office/word/2010/wordprocessingInk">
                    <mc:AlternateContent xmlns:a14="http://schemas.microsoft.com/office/drawing/2010/main">
                      <mc:Choice Requires="a14">
                        <w14:contentPart bwMode="clr" r:id="rId304">
                          <w14:nvContentPartPr>
                            <w14:cNvPr id="209" name="Ink 209"/>
                            <w14:cNvContentPartPr/>
                          </w14:nvContentPartPr>
                          <w14:xfrm>
                            <a:off x="5831840" y="2090420"/>
                            <a:ext cx="242570" cy="292735"/>
                          </w14:xfrm>
                        </w14:contentPart>
                      </mc:Choice>
                    </mc:AlternateContent>
                  </a:graphicData>
                </a:graphic>
              </wp:anchor>
            </w:drawing>
          </mc:Choice>
          <mc:Fallback>
            <w:pict>
              <v:shape id="_x0000_s1026" o:spid="_x0000_s1026" o:spt="75" style="position:absolute;left:0pt;margin-left:369.2pt;margin-top:92.6pt;height:23.05pt;width:19.1pt;z-index:251780096;mso-width-relative:page;mso-height-relative:page;" coordsize="21600,21600" o:gfxdata="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">
                <v:imagedata r:id="rId305" o:title=""/>
                <o:lock v:ext="edit"/>
              </v:shape>
            </w:pict>
          </mc:Fallback>
        </mc:AlternateContent>
      </w:r>
      <w:r>
        <w:rPr>
          <w:sz w:val="24"/>
        </w:rPr>
        <mc:AlternateContent>
          <mc:Choice Requires="wps">
            <w:drawing>
              <wp:anchor distT="0" distB="0" distL="114300" distR="114300" simplePos="0" relativeHeight="251779072" behindDoc="0" locked="0" layoutInCell="1" allowOverlap="1">
                <wp:simplePos x="0" y="0"/>
                <wp:positionH relativeFrom="column">
                  <wp:posOffset>1772920</wp:posOffset>
                </wp:positionH>
                <wp:positionV relativeFrom="paragraph">
                  <wp:posOffset>552450</wp:posOffset>
                </wp:positionV>
                <wp:extent cx="95885" cy="137160"/>
                <wp:effectExtent l="9525" t="9525" r="21590" b="31115"/>
                <wp:wrapNone/>
                <wp:docPr id="208" name="Ink 208"/>
                <wp:cNvGraphicFramePr/>
                <a:graphic xmlns:a="http://schemas.openxmlformats.org/drawingml/2006/main">
                  <a:graphicData uri="http://schemas.microsoft.com/office/word/2010/wordprocessingInk">
                    <mc:AlternateContent xmlns:a14="http://schemas.microsoft.com/office/drawing/2010/main">
                      <mc:Choice Requires="a14">
                        <w14:contentPart bwMode="clr" r:id="rId306">
                          <w14:nvContentPartPr>
                            <w14:cNvPr id="208" name="Ink 208"/>
                            <w14:cNvContentPartPr/>
                          </w14:nvContentPartPr>
                          <w14:xfrm>
                            <a:off x="2915920" y="1466850"/>
                            <a:ext cx="95885" cy="137160"/>
                          </w14:xfrm>
                        </w14:contentPart>
                      </mc:Choice>
                    </mc:AlternateContent>
                  </a:graphicData>
                </a:graphic>
              </wp:anchor>
            </w:drawing>
          </mc:Choice>
          <mc:Fallback>
            <w:pict>
              <v:shape id="_x0000_s1026" o:spid="_x0000_s1026" o:spt="75" style="position:absolute;left:0pt;margin-left:139.6pt;margin-top:43.5pt;height:10.8pt;width:7.55pt;z-index:251779072;mso-width-relative:page;mso-height-relative:page;" coordsize="21600,21600" o:gfxdata="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">
                <v:imagedata r:id="rId307" o:title=""/>
                <o:lock v:ext="edit"/>
              </v:shape>
            </w:pict>
          </mc:Fallback>
        </mc:AlternateContent>
      </w:r>
      <w:r>
        <w:rPr>
          <w:sz w:val="24"/>
        </w:rPr>
        <mc:AlternateContent>
          <mc:Choice Requires="wps">
            <w:drawing>
              <wp:anchor distT="0" distB="0" distL="114300" distR="114300" simplePos="0" relativeHeight="251778048" behindDoc="0" locked="0" layoutInCell="1" allowOverlap="1">
                <wp:simplePos x="0" y="0"/>
                <wp:positionH relativeFrom="column">
                  <wp:posOffset>1750060</wp:posOffset>
                </wp:positionH>
                <wp:positionV relativeFrom="paragraph">
                  <wp:posOffset>552450</wp:posOffset>
                </wp:positionV>
                <wp:extent cx="136525" cy="141605"/>
                <wp:effectExtent l="9525" t="9525" r="31750" b="26670"/>
                <wp:wrapNone/>
                <wp:docPr id="207" name="Ink 207"/>
                <wp:cNvGraphicFramePr/>
                <a:graphic xmlns:a="http://schemas.openxmlformats.org/drawingml/2006/main">
                  <a:graphicData uri="http://schemas.microsoft.com/office/word/2010/wordprocessingInk">
                    <mc:AlternateContent xmlns:a14="http://schemas.microsoft.com/office/drawing/2010/main">
                      <mc:Choice Requires="a14">
                        <w14:contentPart bwMode="clr" r:id="rId308">
                          <w14:nvContentPartPr>
                            <w14:cNvPr id="207" name="Ink 207"/>
                            <w14:cNvContentPartPr/>
                          </w14:nvContentPartPr>
                          <w14:xfrm>
                            <a:off x="2893060" y="1466850"/>
                            <a:ext cx="136525" cy="141605"/>
                          </w14:xfrm>
                        </w14:contentPart>
                      </mc:Choice>
                    </mc:AlternateContent>
                  </a:graphicData>
                </a:graphic>
              </wp:anchor>
            </w:drawing>
          </mc:Choice>
          <mc:Fallback>
            <w:pict>
              <v:shape id="_x0000_s1026" o:spid="_x0000_s1026" o:spt="75" style="position:absolute;left:0pt;margin-left:137.8pt;margin-top:43.5pt;height:11.15pt;width:10.75pt;z-index:251778048;mso-width-relative:page;mso-height-relative:page;" coordsize="21600,21600" o:gfxdata="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">
                <v:imagedata r:id="rId309" o:title=""/>
                <o:lock v:ext="edit"/>
              </v:shape>
            </w:pict>
          </mc:Fallback>
        </mc:AlternateContent>
      </w:r>
      <w:r>
        <w:rPr>
          <w:rFonts w:ascii="Times New Roman" w:hAnsi="Times New Roman" w:eastAsia="Times New Roman" w:cs="Times New Roman"/>
          <w:kern w:val="0"/>
          <w:sz w:val="24"/>
          <w:szCs w:val="24"/>
        </w:rPr>
        <w:drawing>
          <wp:inline distT="0" distB="0" distL="0" distR="0">
            <wp:extent cx="5274310" cy="16465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a:xfrm>
                      <a:off x="0" y="0"/>
                      <a:ext cx="5274310" cy="1646555"/>
                    </a:xfrm>
                    <a:prstGeom prst="rect">
                      <a:avLst/>
                    </a:prstGeom>
                    <a:noFill/>
                    <a:ln>
                      <a:noFill/>
                    </a:ln>
                  </pic:spPr>
                </pic:pic>
              </a:graphicData>
            </a:graphic>
          </wp:inline>
        </w:drawing>
      </w:r>
    </w:p>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Consolas" w:hAnsi="Consolas" w:eastAsia="Times New Roman" w:cs="Times New Roman"/>
          <w:color w:val="222222"/>
          <w:kern w:val="0"/>
          <w:sz w:val="18"/>
          <w:szCs w:val="18"/>
          <w:shd w:val="clear" w:color="auto" w:fill="FFFFFF"/>
        </w:rPr>
        <w:t>An issues table is an important tool because it: </w:t>
      </w:r>
    </w:p>
    <w:p>
      <w:pPr>
        <w:widowControl/>
        <w:autoSpaceDE/>
        <w:autoSpaceDN/>
        <w:spacing w:before="60" w:after="60" w:line="312" w:lineRule="auto"/>
        <w:ind w:left="0"/>
        <w:rPr>
          <w:rFonts w:ascii="Times New Roman" w:hAnsi="Times New Roman" w:eastAsia="Times New Roman" w:cs="Times New Roman"/>
          <w:kern w:val="0"/>
          <w:sz w:val="24"/>
          <w:szCs w:val="24"/>
        </w:rPr>
      </w:pPr>
    </w:p>
    <w:p>
      <w:pPr>
        <w:widowControl/>
        <w:autoSpaceDE/>
        <w:autoSpaceDN/>
        <w:spacing w:before="60" w:after="60" w:line="312" w:lineRule="auto"/>
        <w:ind w:left="0"/>
        <w:rPr>
          <w:rFonts w:ascii="Helvetica" w:hAnsi="Helvetica" w:eastAsia="Times New Roman" w:cs="Helvetica"/>
          <w:color w:val="333333"/>
          <w:kern w:val="0"/>
          <w:sz w:val="22"/>
        </w:rPr>
      </w:pPr>
      <w:r>
        <w:rPr>
          <w:rFonts w:ascii="Helvetica" w:hAnsi="Helvetica" w:eastAsia="Times New Roman" w:cs="Helvetica"/>
          <w:color w:val="333333"/>
          <w:kern w:val="0"/>
          <w:sz w:val="22"/>
        </w:rPr>
        <w:t xml:space="preserve">Choosing what data gathering technique to use does </w:t>
      </w:r>
      <w:r>
        <w:rPr>
          <w:rFonts w:ascii="Helvetica" w:hAnsi="Helvetica" w:eastAsia="Times New Roman" w:cs="Helvetica"/>
          <w:color w:val="333333"/>
          <w:kern w:val="0"/>
          <w:sz w:val="22"/>
          <w:highlight w:val="yellow"/>
        </w:rPr>
        <w:t>NOT</w:t>
      </w:r>
      <w:r>
        <w:rPr>
          <w:rFonts w:ascii="Helvetica" w:hAnsi="Helvetica" w:eastAsia="Times New Roman" w:cs="Helvetica"/>
          <w:color w:val="333333"/>
          <w:kern w:val="0"/>
          <w:sz w:val="22"/>
        </w:rPr>
        <w:t xml:space="preserve"> depend on</w:t>
      </w:r>
      <w:r>
        <w:rPr>
          <w:rFonts w:ascii="Helvetica" w:hAnsi="Helvetica" w:eastAsia="Times New Roman" w:cs="Helvetica"/>
          <w:color w:val="333333"/>
          <w:kern w:val="0"/>
          <w:sz w:val="22"/>
        </w:rPr>
        <w:t>？——————</w:t>
      </w:r>
    </w:p>
    <w:p>
      <w:pPr>
        <w:widowControl/>
        <w:autoSpaceDE/>
        <w:autoSpaceDN/>
        <w:spacing w:before="60" w:after="60" w:line="312" w:lineRule="auto"/>
        <w:ind w:left="0"/>
        <w:rPr>
          <w:rFonts w:hint="default" w:ascii="Helvetica" w:hAnsi="Helvetica" w:eastAsia="Times New Roman" w:cs="Helvetica"/>
          <w:color w:val="333333"/>
          <w:kern w:val="0"/>
          <w:sz w:val="22"/>
        </w:rPr>
      </w:pPr>
      <w:r>
        <w:rPr>
          <w:rFonts w:hint="default" w:ascii="Helvetica" w:hAnsi="Helvetica" w:eastAsia="Times New Roman" w:cs="Helvetica"/>
          <w:color w:val="333333"/>
          <w:kern w:val="0"/>
          <w:sz w:val="22"/>
        </w:rPr>
        <w:t>The approach you take to understand user</w:t>
      </w:r>
    </w:p>
    <w:p>
      <w:pPr>
        <w:widowControl/>
        <w:autoSpaceDE/>
        <w:autoSpaceDN/>
        <w:spacing w:before="60" w:after="60" w:line="312" w:lineRule="auto"/>
        <w:ind w:left="0"/>
        <w:rPr>
          <w:rFonts w:hint="default" w:ascii="Helvetica" w:hAnsi="Helvetica" w:eastAsia="Times New Roman" w:cs="Helvetica"/>
          <w:color w:val="333333"/>
          <w:kern w:val="0"/>
          <w:sz w:val="22"/>
        </w:rPr>
      </w:pPr>
      <w:r>
        <w:rPr>
          <w:rFonts w:hint="default" w:ascii="Helvetica" w:hAnsi="Helvetica" w:eastAsia="Times New Roman" w:cs="Helvetica"/>
          <w:color w:val="333333"/>
          <w:kern w:val="0"/>
          <w:sz w:val="22"/>
        </w:rPr>
        <w:t xml:space="preserve"> needs will </w:t>
      </w:r>
      <w:r>
        <w:rPr>
          <w:rFonts w:hint="default" w:ascii="Helvetica" w:hAnsi="Helvetica" w:eastAsia="Times New Roman" w:cs="Helvetica"/>
          <w:color w:val="333333"/>
          <w:kern w:val="0"/>
          <w:sz w:val="22"/>
          <w:highlight w:val="yellow"/>
        </w:rPr>
        <w:t>depend on</w:t>
      </w:r>
      <w:r>
        <w:rPr>
          <w:rFonts w:hint="default" w:ascii="Helvetica" w:hAnsi="Helvetica" w:eastAsia="Times New Roman" w:cs="Helvetica"/>
          <w:color w:val="333333"/>
          <w:kern w:val="0"/>
          <w:sz w:val="22"/>
        </w:rPr>
        <w:t xml:space="preserve"> whether you are creating</w:t>
      </w:r>
    </w:p>
    <w:p>
      <w:pPr>
        <w:widowControl/>
        <w:autoSpaceDE/>
        <w:autoSpaceDN/>
        <w:spacing w:before="60" w:after="60" w:line="312" w:lineRule="auto"/>
        <w:ind w:left="0"/>
        <w:rPr>
          <w:rFonts w:hint="default" w:ascii="Helvetica" w:hAnsi="Helvetica" w:eastAsia="Times New Roman" w:cs="Helvetica"/>
          <w:color w:val="333333"/>
          <w:kern w:val="0"/>
          <w:sz w:val="22"/>
        </w:rPr>
      </w:pPr>
      <w:r>
        <w:rPr>
          <w:rFonts w:hint="default" w:ascii="Helvetica" w:hAnsi="Helvetica" w:eastAsia="Times New Roman" w:cs="Helvetica"/>
          <w:color w:val="333333"/>
          <w:kern w:val="0"/>
          <w:sz w:val="22"/>
        </w:rPr>
        <w:t xml:space="preserve"> a new product, enhancing an existing one,</w:t>
      </w:r>
    </w:p>
    <w:p>
      <w:pPr>
        <w:widowControl/>
        <w:autoSpaceDE/>
        <w:autoSpaceDN/>
        <w:spacing w:before="60" w:after="60" w:line="312" w:lineRule="auto"/>
        <w:ind w:left="0"/>
        <w:rPr>
          <w:rFonts w:ascii="Helvetica" w:hAnsi="Helvetica" w:eastAsia="Times New Roman" w:cs="Helvetica"/>
          <w:color w:val="333333"/>
          <w:kern w:val="0"/>
          <w:sz w:val="22"/>
        </w:rPr>
      </w:pPr>
      <w:r>
        <w:rPr>
          <w:rFonts w:hint="default" w:ascii="Helvetica" w:hAnsi="Helvetica" w:eastAsia="Times New Roman" w:cs="Helvetica"/>
          <w:color w:val="333333"/>
          <w:kern w:val="0"/>
          <w:sz w:val="22"/>
        </w:rPr>
        <w:t xml:space="preserve"> rethinking a existing one</w:t>
      </w:r>
    </w:p>
    <w:p>
      <w:pPr>
        <w:widowControl/>
        <w:autoSpaceDE/>
        <w:autoSpaceDN/>
        <w:spacing w:before="60" w:after="60" w:line="312" w:lineRule="auto"/>
        <w:ind w:left="0"/>
        <w:rPr>
          <w:rFonts w:ascii="Helvetica" w:hAnsi="Helvetica" w:eastAsia="Times New Roman" w:cs="Helvetica"/>
          <w:color w:val="333333"/>
          <w:kern w:val="0"/>
          <w:sz w:val="22"/>
        </w:rPr>
      </w:pPr>
    </w:p>
    <w:p>
      <w:pPr>
        <w:widowControl/>
        <w:autoSpaceDE/>
        <w:autoSpaceDN/>
        <w:spacing w:before="60" w:after="60" w:line="312" w:lineRule="auto"/>
        <w:ind w:left="0"/>
        <w:jc w:val="center"/>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w:drawing>
          <wp:inline distT="0" distB="0" distL="0" distR="0">
            <wp:extent cx="5274310" cy="14141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a:xfrm>
                      <a:off x="0" y="0"/>
                      <a:ext cx="5274310" cy="1414145"/>
                    </a:xfrm>
                    <a:prstGeom prst="rect">
                      <a:avLst/>
                    </a:prstGeom>
                    <a:noFill/>
                    <a:ln>
                      <a:noFill/>
                    </a:ln>
                  </pic:spPr>
                </pic:pic>
              </a:graphicData>
            </a:graphic>
          </wp:inline>
        </w:drawing>
      </w:r>
    </w:p>
    <w:p>
      <w:pPr>
        <w:widowControl/>
        <w:autoSpaceDE/>
        <w:autoSpaceDN/>
        <w:spacing w:before="60" w:after="60" w:line="312" w:lineRule="auto"/>
        <w:ind w:left="0"/>
        <w:jc w:val="center"/>
        <w:rPr>
          <w:rFonts w:hint="default" w:ascii="Times New Roman Bold" w:hAnsi="Times New Roman Bold" w:eastAsia="Times New Roman" w:cs="Times New Roman Bold"/>
          <w:b/>
          <w:bCs/>
          <w:color w:val="FF0000"/>
          <w:kern w:val="0"/>
          <w:sz w:val="20"/>
          <w:szCs w:val="20"/>
        </w:rPr>
      </w:pPr>
      <w:r>
        <w:rPr>
          <w:rFonts w:hint="default" w:ascii="Times New Roman Bold" w:hAnsi="Times New Roman Bold" w:eastAsia="Times New Roman" w:cs="Times New Roman Bold"/>
          <w:b/>
          <w:bCs/>
          <w:color w:val="FF0000"/>
          <w:kern w:val="0"/>
          <w:sz w:val="20"/>
          <w:szCs w:val="20"/>
        </w:rPr>
        <w:t>手段--目的analysis：</w:t>
      </w:r>
    </w:p>
    <w:p>
      <w:pPr>
        <w:widowControl/>
        <w:autoSpaceDE/>
        <w:autoSpaceDN/>
        <w:spacing w:before="60" w:after="60" w:line="312" w:lineRule="auto"/>
        <w:ind w:left="0"/>
        <w:jc w:val="center"/>
        <w:rPr>
          <w:rFonts w:ascii="Times New Roman" w:hAnsi="Times New Roman" w:eastAsia="Times New Roman" w:cs="Times New Roman"/>
          <w:kern w:val="0"/>
          <w:sz w:val="24"/>
          <w:szCs w:val="24"/>
        </w:rPr>
      </w:pPr>
      <w:r>
        <w:rPr>
          <w:rFonts w:hint="default" w:ascii="Times New Roman Bold" w:hAnsi="Times New Roman Bold" w:eastAsia="Times New Roman" w:cs="Times New Roman Bold"/>
          <w:b/>
          <w:bCs/>
          <w:color w:val="FF0000"/>
          <w:kern w:val="0"/>
          <w:sz w:val="20"/>
          <w:szCs w:val="20"/>
        </w:rPr>
        <w:t>是指将需要达到的问题的目标状态分成若干子目标，通过实现一系列的子目标最终达到总目标。</w:t>
      </w:r>
    </w:p>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w:drawing>
          <wp:inline distT="0" distB="0" distL="0" distR="0">
            <wp:extent cx="5274310" cy="15278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a:xfrm>
                      <a:off x="0" y="0"/>
                      <a:ext cx="5274310" cy="1527810"/>
                    </a:xfrm>
                    <a:prstGeom prst="rect">
                      <a:avLst/>
                    </a:prstGeom>
                    <a:noFill/>
                    <a:ln>
                      <a:noFill/>
                    </a:ln>
                  </pic:spPr>
                </pic:pic>
              </a:graphicData>
            </a:graphic>
          </wp:inline>
        </w:drawing>
      </w:r>
    </w:p>
    <w:tbl>
      <w:tblPr>
        <w:tblStyle w:val="7"/>
        <w:tblW w:w="29137" w:type="dxa"/>
        <w:tblInd w:w="-1387" w:type="dxa"/>
        <w:tblLayout w:type="fixed"/>
        <w:tblCellMar>
          <w:top w:w="15" w:type="dxa"/>
          <w:left w:w="15" w:type="dxa"/>
          <w:bottom w:w="15" w:type="dxa"/>
          <w:right w:w="15" w:type="dxa"/>
        </w:tblCellMar>
      </w:tblPr>
      <w:tblGrid>
        <w:gridCol w:w="3123"/>
        <w:gridCol w:w="26014"/>
      </w:tblGrid>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SimSun" w:hAnsi="SimSun" w:eastAsia="SimSun" w:cs="SimSun"/>
                <w:b/>
                <w:bCs/>
                <w:color w:val="222222"/>
                <w:kern w:val="0"/>
                <w:sz w:val="30"/>
                <w:szCs w:val="30"/>
                <w:shd w:val="clear" w:color="auto" w:fill="FFFF00"/>
              </w:rPr>
              <w:t>请以此格式上传</w:t>
            </w:r>
          </w:p>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SimSun" w:hAnsi="SimSun" w:eastAsia="SimSun" w:cs="SimSun"/>
                <w:b/>
                <w:bCs/>
                <w:color w:val="222222"/>
                <w:kern w:val="0"/>
                <w:sz w:val="30"/>
                <w:szCs w:val="30"/>
                <w:shd w:val="clear" w:color="auto" w:fill="FFFF00"/>
              </w:rPr>
              <w:t>题干复制方式：</w:t>
            </w:r>
          </w:p>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Consolas" w:hAnsi="Consolas" w:eastAsia="Times New Roman" w:cs="Times New Roman"/>
                <w:b/>
                <w:bCs/>
                <w:color w:val="222222"/>
                <w:kern w:val="0"/>
                <w:sz w:val="30"/>
                <w:szCs w:val="30"/>
                <w:shd w:val="clear" w:color="auto" w:fill="FFFF00"/>
              </w:rPr>
              <w:t>F12</w:t>
            </w:r>
          </w:p>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Consolas" w:hAnsi="Consolas" w:eastAsia="Times New Roman" w:cs="Times New Roman"/>
                <w:b/>
                <w:bCs/>
                <w:color w:val="222222"/>
                <w:kern w:val="0"/>
                <w:sz w:val="30"/>
                <w:szCs w:val="30"/>
                <w:shd w:val="clear" w:color="auto" w:fill="FFFF00"/>
              </w:rPr>
              <w:t xml:space="preserve">ctrl+F </w:t>
            </w:r>
            <w:r>
              <w:rPr>
                <w:rFonts w:ascii="SimSun" w:hAnsi="SimSun" w:eastAsia="SimSun" w:cs="SimSun"/>
                <w:b/>
                <w:bCs/>
                <w:color w:val="222222"/>
                <w:kern w:val="0"/>
                <w:sz w:val="30"/>
                <w:szCs w:val="30"/>
                <w:shd w:val="clear" w:color="auto" w:fill="FFFF00"/>
              </w:rPr>
              <w:t>搜索题干关键字</w:t>
            </w:r>
          </w:p>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SimSun" w:hAnsi="SimSun" w:eastAsia="SimSun" w:cs="SimSun"/>
                <w:b/>
                <w:bCs/>
                <w:color w:val="222222"/>
                <w:kern w:val="0"/>
                <w:sz w:val="30"/>
                <w:szCs w:val="30"/>
                <w:shd w:val="clear" w:color="auto" w:fill="FFFF00"/>
              </w:rPr>
              <w:t>复制题干</w:t>
            </w:r>
          </w:p>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SimSun" w:hAnsi="SimSun" w:eastAsia="SimSun" w:cs="SimSun"/>
                <w:b/>
                <w:bCs/>
                <w:color w:val="222222"/>
                <w:kern w:val="0"/>
                <w:sz w:val="30"/>
                <w:szCs w:val="30"/>
                <w:shd w:val="clear" w:color="auto" w:fill="FFFF00"/>
              </w:rPr>
              <w:t>截图回答</w:t>
            </w:r>
          </w:p>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Consolas" w:hAnsi="Consolas" w:eastAsia="Times New Roman" w:cs="Times New Roman"/>
                <w:color w:val="222222"/>
                <w:kern w:val="0"/>
                <w:sz w:val="18"/>
                <w:szCs w:val="18"/>
                <w:shd w:val="clear" w:color="auto" w:fill="FFFFFF"/>
              </w:rPr>
              <w:t>Which of the following are Usability goals?</w:t>
            </w: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pStyle w:val="4"/>
              <w:bidi w:val="0"/>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w:drawing>
                <wp:inline distT="0" distB="0" distL="0" distR="0">
                  <wp:extent cx="2701925" cy="2884170"/>
                  <wp:effectExtent l="0" t="0" r="317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a:xfrm>
                            <a:off x="0" y="0"/>
                            <a:ext cx="2701925" cy="2884170"/>
                          </a:xfrm>
                          <a:prstGeom prst="rect">
                            <a:avLst/>
                          </a:prstGeom>
                          <a:noFill/>
                          <a:ln>
                            <a:noFill/>
                          </a:ln>
                        </pic:spPr>
                      </pic:pic>
                    </a:graphicData>
                  </a:graphic>
                </wp:inline>
              </w:drawing>
            </w:r>
          </w:p>
          <w:p>
            <w:pPr>
              <w:pStyle w:val="4"/>
              <w:bidi w:val="0"/>
              <w:rPr>
                <w:ins w:id="132" w:author="wang wang" w:date="2021-02-26T11:11:49Z"/>
                <w:b/>
                <w:bCs/>
                <w:color w:val="000000" w:themeColor="text1"/>
                <w:sz w:val="24"/>
                <w:szCs w:val="28"/>
                <w:u w:val="single"/>
                <w:lang w:val="en-US"/>
                <w14:textFill>
                  <w14:solidFill>
                    <w14:schemeClr w14:val="tx1"/>
                  </w14:solidFill>
                </w14:textFill>
              </w:rPr>
            </w:pPr>
            <w:ins w:id="133" w:author="wang wang" w:date="2021-02-26T11:11:49Z">
              <w:r>
                <w:rPr>
                  <w:rFonts w:hint="default"/>
                  <w:b/>
                  <w:bCs/>
                  <w:color w:val="000000" w:themeColor="text1"/>
                  <w:sz w:val="24"/>
                  <w:szCs w:val="28"/>
                  <w:u w:val="single"/>
                  <w:lang w:val="en-US"/>
                  <w14:textFill>
                    <w14:solidFill>
                      <w14:schemeClr w14:val="tx1"/>
                    </w14:solidFill>
                  </w14:textFill>
                </w:rPr>
                <w:t xml:space="preserve">Usability Goals </w:t>
              </w:r>
            </w:ins>
          </w:p>
          <w:p>
            <w:pPr>
              <w:pStyle w:val="4"/>
              <w:bidi w:val="0"/>
              <w:rPr>
                <w:ins w:id="134" w:author="wang wang" w:date="2021-02-26T11:11:49Z"/>
                <w:rFonts w:hint="default"/>
                <w:color w:val="000000" w:themeColor="text1"/>
                <w:u w:val="single"/>
                <w14:textFill>
                  <w14:solidFill>
                    <w14:schemeClr w14:val="tx1"/>
                  </w14:solidFill>
                </w14:textFill>
              </w:rPr>
            </w:pPr>
            <w:ins w:id="135" w:author="wang wang" w:date="2021-02-26T11:11:49Z">
              <w:r>
                <w:rPr>
                  <w:rFonts w:hint="default"/>
                  <w:color w:val="000000" w:themeColor="text1"/>
                  <w:u w:val="single"/>
                  <w:lang w:eastAsia="zh-CN"/>
                  <w14:textFill>
                    <w14:solidFill>
                      <w14:schemeClr w14:val="tx1"/>
                    </w14:solidFill>
                  </w14:textFill>
                </w:rPr>
                <w:t>•</w:t>
              </w:r>
            </w:ins>
            <w:ins w:id="136" w:author="wang wang" w:date="2021-02-26T11:11:49Z">
              <w:r>
                <w:rPr>
                  <w:rFonts w:hint="default"/>
                  <w:color w:val="000000" w:themeColor="text1"/>
                  <w:u w:val="single"/>
                  <w:lang w:val="en-US"/>
                  <w14:textFill>
                    <w14:solidFill>
                      <w14:schemeClr w14:val="tx1"/>
                    </w14:solidFill>
                  </w14:textFill>
                </w:rPr>
                <w:t xml:space="preserve"> Effective - effective to use </w:t>
              </w:r>
            </w:ins>
          </w:p>
          <w:p>
            <w:pPr>
              <w:pStyle w:val="4"/>
              <w:bidi w:val="0"/>
              <w:rPr>
                <w:ins w:id="137" w:author="wang wang" w:date="2021-02-26T11:11:49Z"/>
                <w:rFonts w:hint="default"/>
                <w:color w:val="000000" w:themeColor="text1"/>
                <w:u w:val="single"/>
                <w:lang w:val="en-US"/>
                <w14:textFill>
                  <w14:solidFill>
                    <w14:schemeClr w14:val="tx1"/>
                  </w14:solidFill>
                </w14:textFill>
              </w:rPr>
            </w:pPr>
            <w:ins w:id="138" w:author="wang wang" w:date="2021-02-26T11:11:49Z">
              <w:r>
                <w:rPr>
                  <w:rFonts w:hint="default"/>
                  <w:color w:val="000000" w:themeColor="text1"/>
                  <w:u w:val="single"/>
                  <w:lang w:val="en-US"/>
                  <w14:textFill>
                    <w14:solidFill>
                      <w14:schemeClr w14:val="tx1"/>
                    </w14:solidFill>
                  </w14:textFill>
                </w:rPr>
                <w:t>• Efficient - efficient to use</w:t>
              </w:r>
            </w:ins>
          </w:p>
          <w:p>
            <w:pPr>
              <w:pStyle w:val="4"/>
              <w:bidi w:val="0"/>
              <w:rPr>
                <w:ins w:id="139" w:author="wang wang" w:date="2021-02-26T11:11:49Z"/>
                <w:rFonts w:hint="default"/>
                <w:color w:val="000000" w:themeColor="text1"/>
                <w:u w:val="single"/>
                <w:lang w:val="en-US"/>
                <w14:textFill>
                  <w14:solidFill>
                    <w14:schemeClr w14:val="tx1"/>
                  </w14:solidFill>
                </w14:textFill>
              </w:rPr>
            </w:pPr>
            <w:ins w:id="140" w:author="wang wang" w:date="2021-02-26T11:11:49Z">
              <w:r>
                <w:rPr>
                  <w:rFonts w:hint="default"/>
                  <w:color w:val="000000" w:themeColor="text1"/>
                  <w:u w:val="single"/>
                  <w:lang w:val="en-US"/>
                  <w14:textFill>
                    <w14:solidFill>
                      <w14:schemeClr w14:val="tx1"/>
                    </w14:solidFill>
                  </w14:textFill>
                </w:rPr>
                <w:t xml:space="preserve"> • Safe to use - safety </w:t>
              </w:r>
            </w:ins>
          </w:p>
          <w:p>
            <w:pPr>
              <w:pStyle w:val="4"/>
              <w:bidi w:val="0"/>
              <w:rPr>
                <w:ins w:id="141" w:author="wang wang" w:date="2021-02-26T11:11:49Z"/>
                <w:rFonts w:hint="default"/>
                <w:color w:val="000000" w:themeColor="text1"/>
                <w:u w:val="single"/>
                <w:lang w:val="en-US"/>
                <w14:textFill>
                  <w14:solidFill>
                    <w14:schemeClr w14:val="tx1"/>
                  </w14:solidFill>
                </w14:textFill>
              </w:rPr>
            </w:pPr>
            <w:ins w:id="142" w:author="wang wang" w:date="2021-02-26T11:11:49Z">
              <w:r>
                <w:rPr>
                  <w:rFonts w:hint="default"/>
                  <w:color w:val="000000" w:themeColor="text1"/>
                  <w:u w:val="single"/>
                  <w:lang w:val="en-US"/>
                  <w14:textFill>
                    <w14:solidFill>
                      <w14:schemeClr w14:val="tx1"/>
                    </w14:solidFill>
                  </w14:textFill>
                </w:rPr>
                <w:t xml:space="preserve">• Utility - provides good utility </w:t>
              </w:r>
            </w:ins>
          </w:p>
          <w:p>
            <w:pPr>
              <w:pStyle w:val="4"/>
              <w:bidi w:val="0"/>
              <w:rPr>
                <w:ins w:id="143" w:author="wang wang" w:date="2021-02-26T11:11:49Z"/>
                <w:rFonts w:hint="default"/>
                <w:color w:val="000000" w:themeColor="text1"/>
                <w:u w:val="single"/>
                <w:lang w:val="en-US"/>
                <w14:textFill>
                  <w14:solidFill>
                    <w14:schemeClr w14:val="tx1"/>
                  </w14:solidFill>
                </w14:textFill>
              </w:rPr>
            </w:pPr>
            <w:ins w:id="144" w:author="wang wang" w:date="2021-02-26T11:11:49Z">
              <w:r>
                <w:rPr>
                  <w:rFonts w:hint="default"/>
                  <w:color w:val="000000" w:themeColor="text1"/>
                  <w:u w:val="single"/>
                  <w:lang w:val="en-US"/>
                  <w14:textFill>
                    <w14:solidFill>
                      <w14:schemeClr w14:val="tx1"/>
                    </w14:solidFill>
                  </w14:textFill>
                </w:rPr>
                <w:t xml:space="preserve">• Learnability - easy to learn </w:t>
              </w:r>
            </w:ins>
          </w:p>
          <w:p>
            <w:pPr>
              <w:pStyle w:val="4"/>
              <w:bidi w:val="0"/>
              <w:rPr>
                <w:ins w:id="145" w:author="wang wang" w:date="2021-02-26T11:11:49Z"/>
                <w:rFonts w:hint="default"/>
                <w:color w:val="000000" w:themeColor="text1"/>
                <w:u w:val="single"/>
                <w:lang w:val="en-US"/>
                <w14:textFill>
                  <w14:solidFill>
                    <w14:schemeClr w14:val="tx1"/>
                  </w14:solidFill>
                </w14:textFill>
              </w:rPr>
            </w:pPr>
            <w:ins w:id="146" w:author="wang wang" w:date="2021-02-26T11:11:49Z">
              <w:r>
                <w:rPr>
                  <w:rFonts w:hint="default"/>
                  <w:color w:val="000000" w:themeColor="text1"/>
                  <w:u w:val="single"/>
                  <w:lang w:val="en-US"/>
                  <w14:textFill>
                    <w14:solidFill>
                      <w14:schemeClr w14:val="tx1"/>
                    </w14:solidFill>
                  </w14:textFill>
                </w:rPr>
                <w:t xml:space="preserve">• Memorability - easy to remember how to use </w:t>
              </w:r>
            </w:ins>
          </w:p>
          <w:p>
            <w:pPr>
              <w:widowControl/>
              <w:autoSpaceDE/>
              <w:autoSpaceDN/>
              <w:spacing w:before="60" w:after="60" w:line="312" w:lineRule="auto"/>
              <w:ind w:left="0"/>
              <w:rPr>
                <w:rFonts w:ascii="Times New Roman" w:hAnsi="Times New Roman" w:eastAsia="Times New Roman" w:cs="Times New Roman"/>
                <w:kern w:val="0"/>
                <w:sz w:val="24"/>
                <w:szCs w:val="24"/>
              </w:rPr>
            </w:pP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Consolas" w:hAnsi="Consolas" w:eastAsia="Times New Roman" w:cs="Times New Roman"/>
                <w:color w:val="222222"/>
                <w:kern w:val="0"/>
                <w:sz w:val="18"/>
                <w:szCs w:val="18"/>
                <w:shd w:val="clear" w:color="auto" w:fill="FFFFFF"/>
              </w:rPr>
              <w:t>Which answer(s) is/are CORRECT about the difference between Fitts Law and Keystroke Level Model?</w:t>
            </w: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w:drawing>
                <wp:inline distT="0" distB="0" distL="0" distR="0">
                  <wp:extent cx="2555875" cy="346075"/>
                  <wp:effectExtent l="0" t="0" r="9525"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a:xfrm>
                            <a:off x="0" y="0"/>
                            <a:ext cx="2555875" cy="346075"/>
                          </a:xfrm>
                          <a:prstGeom prst="rect">
                            <a:avLst/>
                          </a:prstGeom>
                          <a:noFill/>
                          <a:ln>
                            <a:noFill/>
                          </a:ln>
                        </pic:spPr>
                      </pic:pic>
                    </a:graphicData>
                  </a:graphic>
                </wp:inline>
              </w:drawing>
            </w:r>
          </w:p>
          <w:p>
            <w:pPr>
              <w:widowControl/>
              <w:autoSpaceDE/>
              <w:autoSpaceDN/>
              <w:spacing w:before="60" w:after="60" w:line="312" w:lineRule="auto"/>
              <w:ind w:left="0"/>
              <w:rPr>
                <w:rFonts w:ascii="Times New Roman" w:hAnsi="Times New Roman" w:eastAsia="Times New Roman" w:cs="Times New Roman"/>
                <w:kern w:val="0"/>
                <w:sz w:val="24"/>
                <w:szCs w:val="24"/>
              </w:rPr>
            </w:pPr>
            <w:r>
              <w:drawing>
                <wp:inline distT="0" distB="0" distL="114300" distR="114300">
                  <wp:extent cx="4544695" cy="969010"/>
                  <wp:effectExtent l="0" t="0" r="1905" b="21590"/>
                  <wp:docPr id="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
                          <pic:cNvPicPr>
                            <a:picLocks noChangeAspect="1"/>
                          </pic:cNvPicPr>
                        </pic:nvPicPr>
                        <pic:blipFill>
                          <a:blip r:embed="rId315"/>
                          <a:stretch>
                            <a:fillRect/>
                          </a:stretch>
                        </pic:blipFill>
                        <pic:spPr>
                          <a:xfrm>
                            <a:off x="0" y="0"/>
                            <a:ext cx="4544695" cy="969010"/>
                          </a:xfrm>
                          <a:prstGeom prst="rect">
                            <a:avLst/>
                          </a:prstGeom>
                          <a:noFill/>
                          <a:ln w="9525">
                            <a:noFill/>
                          </a:ln>
                        </pic:spPr>
                      </pic:pic>
                    </a:graphicData>
                  </a:graphic>
                </wp:inline>
              </w:drawing>
            </w: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Consolas" w:hAnsi="Consolas" w:eastAsia="Times New Roman" w:cs="Times New Roman"/>
                <w:color w:val="222222"/>
                <w:kern w:val="0"/>
                <w:sz w:val="18"/>
                <w:szCs w:val="18"/>
                <w:shd w:val="clear" w:color="auto" w:fill="FFFFFF"/>
              </w:rPr>
            </w:pPr>
            <w:r>
              <w:rPr>
                <w:rFonts w:ascii="Consolas" w:hAnsi="Consolas" w:eastAsia="Times New Roman" w:cs="Times New Roman"/>
                <w:color w:val="222222"/>
                <w:kern w:val="0"/>
                <w:sz w:val="18"/>
                <w:szCs w:val="18"/>
                <w:shd w:val="clear" w:color="auto" w:fill="FFFFFF"/>
              </w:rPr>
              <w:t>Not correct</w:t>
            </w: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pPr>
            <w:r>
              <w:rPr>
                <w:rFonts w:ascii="Times New Roman" w:hAnsi="Times New Roman" w:eastAsia="Times New Roman" w:cs="Times New Roman"/>
                <w:kern w:val="0"/>
                <w:sz w:val="24"/>
                <w:szCs w:val="24"/>
              </w:rPr>
              <w:drawing>
                <wp:inline distT="0" distB="0" distL="0" distR="0">
                  <wp:extent cx="5274310" cy="1465580"/>
                  <wp:effectExtent l="0" t="0" r="8890" b="762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a:xfrm>
                            <a:off x="0" y="0"/>
                            <a:ext cx="5274310" cy="1465580"/>
                          </a:xfrm>
                          <a:prstGeom prst="rect">
                            <a:avLst/>
                          </a:prstGeom>
                          <a:noFill/>
                          <a:ln>
                            <a:noFill/>
                          </a:ln>
                        </pic:spPr>
                      </pic:pic>
                    </a:graphicData>
                  </a:graphic>
                </wp:inline>
              </w:drawing>
            </w: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Courier New" w:hAnsi="Courier New" w:eastAsia="Times New Roman" w:cs="Courier New"/>
                <w:color w:val="222222"/>
                <w:kern w:val="0"/>
                <w:sz w:val="17"/>
                <w:szCs w:val="17"/>
                <w:shd w:val="clear" w:color="auto" w:fill="FFFFFF"/>
              </w:rPr>
              <w:t>Providing keyboard shortcuts addresses: </w:t>
            </w: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w:drawing>
                <wp:inline distT="0" distB="0" distL="0" distR="0">
                  <wp:extent cx="2696210" cy="3399790"/>
                  <wp:effectExtent l="0" t="0" r="889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a:xfrm>
                            <a:off x="0" y="0"/>
                            <a:ext cx="2696210" cy="3399790"/>
                          </a:xfrm>
                          <a:prstGeom prst="rect">
                            <a:avLst/>
                          </a:prstGeom>
                          <a:noFill/>
                          <a:ln>
                            <a:noFill/>
                          </a:ln>
                        </pic:spPr>
                      </pic:pic>
                    </a:graphicData>
                  </a:graphic>
                </wp:inline>
              </w:drawing>
            </w: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Consolas" w:hAnsi="Consolas" w:eastAsia="Times New Roman" w:cs="Times New Roman"/>
                <w:color w:val="222222"/>
                <w:kern w:val="0"/>
                <w:sz w:val="18"/>
                <w:szCs w:val="18"/>
                <w:shd w:val="clear" w:color="auto" w:fill="FFFFFF"/>
              </w:rPr>
              <w:t>when does an interface need to be evaluated?</w:t>
            </w: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w:drawing>
                <wp:inline distT="0" distB="0" distL="0" distR="0">
                  <wp:extent cx="2028190" cy="263525"/>
                  <wp:effectExtent l="0" t="0" r="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a:xfrm>
                            <a:off x="0" y="0"/>
                            <a:ext cx="2028190" cy="263525"/>
                          </a:xfrm>
                          <a:prstGeom prst="rect">
                            <a:avLst/>
                          </a:prstGeom>
                          <a:noFill/>
                          <a:ln>
                            <a:noFill/>
                          </a:ln>
                        </pic:spPr>
                      </pic:pic>
                    </a:graphicData>
                  </a:graphic>
                </wp:inline>
              </w:drawing>
            </w: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Consolas" w:hAnsi="Consolas" w:eastAsia="Times New Roman" w:cs="Times New Roman"/>
                <w:color w:val="222222"/>
                <w:kern w:val="0"/>
                <w:sz w:val="18"/>
                <w:szCs w:val="18"/>
                <w:shd w:val="clear" w:color="auto" w:fill="FFFFFF"/>
              </w:rPr>
              <w:t>What are the benefits of testing at an early stage (low fidelity prototype/ paper prototype)? </w:t>
            </w: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sz w:val="24"/>
              </w:rPr>
              <mc:AlternateContent>
                <mc:Choice Requires="wps">
                  <w:drawing>
                    <wp:anchor distT="0" distB="0" distL="114300" distR="114300" simplePos="0" relativeHeight="251826176" behindDoc="0" locked="0" layoutInCell="1" allowOverlap="1">
                      <wp:simplePos x="0" y="0"/>
                      <wp:positionH relativeFrom="column">
                        <wp:posOffset>3416300</wp:posOffset>
                      </wp:positionH>
                      <wp:positionV relativeFrom="paragraph">
                        <wp:posOffset>530225</wp:posOffset>
                      </wp:positionV>
                      <wp:extent cx="257810" cy="281940"/>
                      <wp:effectExtent l="9525" t="9525" r="12065" b="13335"/>
                      <wp:wrapNone/>
                      <wp:docPr id="258" name="Ink 258"/>
                      <wp:cNvGraphicFramePr/>
                      <a:graphic xmlns:a="http://schemas.openxmlformats.org/drawingml/2006/main">
                        <a:graphicData uri="http://schemas.microsoft.com/office/word/2010/wordprocessingInk">
                          <mc:AlternateContent xmlns:a14="http://schemas.microsoft.com/office/drawing/2010/main">
                            <mc:Choice Requires="a14">
                              <w14:contentPart bwMode="clr" r:id="rId319">
                                <w14:nvContentPartPr>
                                  <w14:cNvPr id="258" name="Ink 258"/>
                                  <w14:cNvContentPartPr/>
                                </w14:nvContentPartPr>
                                <w14:xfrm>
                                  <a:off x="5661660" y="8997950"/>
                                  <a:ext cx="257810" cy="281940"/>
                                </w14:xfrm>
                              </w14:contentPart>
                            </mc:Choice>
                          </mc:AlternateContent>
                        </a:graphicData>
                      </a:graphic>
                    </wp:anchor>
                  </w:drawing>
                </mc:Choice>
                <mc:Fallback>
                  <w:pict>
                    <v:shape id="_x0000_s1026" o:spid="_x0000_s1026" o:spt="75" style="position:absolute;left:0pt;margin-left:269pt;margin-top:41.75pt;height:22.2pt;width:20.3pt;z-index:251826176;mso-width-relative:page;mso-height-relative:page;" coordsize="21600,21600" o:gfxdata="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">
                      <v:imagedata r:id="rId320" o:title=""/>
                      <o:lock v:ext="edit"/>
                    </v:shape>
                  </w:pict>
                </mc:Fallback>
              </mc:AlternateContent>
            </w:r>
            <w:r>
              <w:rPr>
                <w:sz w:val="24"/>
              </w:rPr>
              <mc:AlternateContent>
                <mc:Choice Requires="wps">
                  <w:drawing>
                    <wp:anchor distT="0" distB="0" distL="114300" distR="114300" simplePos="0" relativeHeight="251825152" behindDoc="0" locked="0" layoutInCell="1" allowOverlap="1">
                      <wp:simplePos x="0" y="0"/>
                      <wp:positionH relativeFrom="column">
                        <wp:posOffset>3431540</wp:posOffset>
                      </wp:positionH>
                      <wp:positionV relativeFrom="paragraph">
                        <wp:posOffset>561975</wp:posOffset>
                      </wp:positionV>
                      <wp:extent cx="242570" cy="187325"/>
                      <wp:effectExtent l="9525" t="9525" r="27305" b="31750"/>
                      <wp:wrapNone/>
                      <wp:docPr id="257" name="Ink 257"/>
                      <wp:cNvGraphicFramePr/>
                      <a:graphic xmlns:a="http://schemas.openxmlformats.org/drawingml/2006/main">
                        <a:graphicData uri="http://schemas.microsoft.com/office/word/2010/wordprocessingInk">
                          <mc:AlternateContent xmlns:a14="http://schemas.microsoft.com/office/drawing/2010/main">
                            <mc:Choice Requires="a14">
                              <w14:contentPart bwMode="clr" r:id="rId321">
                                <w14:nvContentPartPr>
                                  <w14:cNvPr id="257" name="Ink 257"/>
                                  <w14:cNvContentPartPr/>
                                </w14:nvContentPartPr>
                                <w14:xfrm>
                                  <a:off x="5676900" y="9029700"/>
                                  <a:ext cx="242570" cy="187325"/>
                                </w14:xfrm>
                              </w14:contentPart>
                            </mc:Choice>
                          </mc:AlternateContent>
                        </a:graphicData>
                      </a:graphic>
                    </wp:anchor>
                  </w:drawing>
                </mc:Choice>
                <mc:Fallback>
                  <w:pict>
                    <v:shape id="_x0000_s1026" o:spid="_x0000_s1026" o:spt="75" style="position:absolute;left:0pt;margin-left:270.2pt;margin-top:44.25pt;height:14.75pt;width:19.1pt;z-index:251825152;mso-width-relative:page;mso-height-relative:page;" coordsize="21600,21600" o:gfxdata="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">
                      <v:imagedata r:id="rId322" o:title=""/>
                      <o:lock v:ext="edit"/>
                    </v:shape>
                  </w:pict>
                </mc:Fallback>
              </mc:AlternateContent>
            </w:r>
            <w:r>
              <w:rPr>
                <w:sz w:val="24"/>
              </w:rPr>
              <mc:AlternateContent>
                <mc:Choice Requires="wps">
                  <w:drawing>
                    <wp:anchor distT="0" distB="0" distL="114300" distR="114300" simplePos="0" relativeHeight="251824128" behindDoc="0" locked="0" layoutInCell="1" allowOverlap="1">
                      <wp:simplePos x="0" y="0"/>
                      <wp:positionH relativeFrom="column">
                        <wp:posOffset>1432560</wp:posOffset>
                      </wp:positionH>
                      <wp:positionV relativeFrom="paragraph">
                        <wp:posOffset>702945</wp:posOffset>
                      </wp:positionV>
                      <wp:extent cx="62230" cy="219075"/>
                      <wp:effectExtent l="9525" t="9525" r="29845" b="25400"/>
                      <wp:wrapNone/>
                      <wp:docPr id="256" name="Ink 256"/>
                      <wp:cNvGraphicFramePr/>
                      <a:graphic xmlns:a="http://schemas.openxmlformats.org/drawingml/2006/main">
                        <a:graphicData uri="http://schemas.microsoft.com/office/word/2010/wordprocessingInk">
                          <mc:AlternateContent xmlns:a14="http://schemas.microsoft.com/office/drawing/2010/main">
                            <mc:Choice Requires="a14">
                              <w14:contentPart bwMode="clr" r:id="rId323">
                                <w14:nvContentPartPr>
                                  <w14:cNvPr id="256" name="Ink 256"/>
                                  <w14:cNvContentPartPr/>
                                </w14:nvContentPartPr>
                                <w14:xfrm>
                                  <a:off x="3677920" y="9170670"/>
                                  <a:ext cx="62230" cy="219075"/>
                                </w14:xfrm>
                              </w14:contentPart>
                            </mc:Choice>
                          </mc:AlternateContent>
                        </a:graphicData>
                      </a:graphic>
                    </wp:anchor>
                  </w:drawing>
                </mc:Choice>
                <mc:Fallback>
                  <w:pict>
                    <v:shape id="_x0000_s1026" o:spid="_x0000_s1026" o:spt="75" style="position:absolute;left:0pt;margin-left:112.8pt;margin-top:55.35pt;height:17.25pt;width:4.9pt;z-index:251824128;mso-width-relative:page;mso-height-relative:page;" coordsize="21600,21600" o:gfxdata="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">
                      <v:imagedata r:id="rId324" o:title=""/>
                      <o:lock v:ext="edit"/>
                    </v:shape>
                  </w:pict>
                </mc:Fallback>
              </mc:AlternateContent>
            </w:r>
            <w:r>
              <w:rPr>
                <w:sz w:val="24"/>
              </w:rPr>
              <mc:AlternateContent>
                <mc:Choice Requires="wps">
                  <w:drawing>
                    <wp:anchor distT="0" distB="0" distL="114300" distR="114300" simplePos="0" relativeHeight="251823104" behindDoc="0" locked="0" layoutInCell="1" allowOverlap="1">
                      <wp:simplePos x="0" y="0"/>
                      <wp:positionH relativeFrom="column">
                        <wp:posOffset>1409065</wp:posOffset>
                      </wp:positionH>
                      <wp:positionV relativeFrom="paragraph">
                        <wp:posOffset>796925</wp:posOffset>
                      </wp:positionV>
                      <wp:extent cx="140335" cy="53975"/>
                      <wp:effectExtent l="9525" t="9525" r="27940" b="12700"/>
                      <wp:wrapNone/>
                      <wp:docPr id="255" name="Ink 255"/>
                      <wp:cNvGraphicFramePr/>
                      <a:graphic xmlns:a="http://schemas.openxmlformats.org/drawingml/2006/main">
                        <a:graphicData uri="http://schemas.microsoft.com/office/word/2010/wordprocessingInk">
                          <mc:AlternateContent xmlns:a14="http://schemas.microsoft.com/office/drawing/2010/main">
                            <mc:Choice Requires="a14">
                              <w14:contentPart bwMode="clr" r:id="rId325">
                                <w14:nvContentPartPr>
                                  <w14:cNvPr id="255" name="Ink 255"/>
                                  <w14:cNvContentPartPr/>
                                </w14:nvContentPartPr>
                                <w14:xfrm>
                                  <a:off x="3654425" y="9264650"/>
                                  <a:ext cx="140335" cy="53975"/>
                                </w14:xfrm>
                              </w14:contentPart>
                            </mc:Choice>
                          </mc:AlternateContent>
                        </a:graphicData>
                      </a:graphic>
                    </wp:anchor>
                  </w:drawing>
                </mc:Choice>
                <mc:Fallback>
                  <w:pict>
                    <v:shape id="_x0000_s1026" o:spid="_x0000_s1026" o:spt="75" style="position:absolute;left:0pt;margin-left:110.95pt;margin-top:62.75pt;height:4.25pt;width:11.05pt;z-index:251823104;mso-width-relative:page;mso-height-relative:page;" coordsize="21600,21600" o:gfxdata="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">
                      <v:imagedata r:id="rId326" o:title=""/>
                      <o:lock v:ext="edit"/>
                    </v:shape>
                  </w:pict>
                </mc:Fallback>
              </mc:AlternateContent>
            </w:r>
            <w:r>
              <w:rPr>
                <w:rFonts w:ascii="Times New Roman" w:hAnsi="Times New Roman" w:eastAsia="Times New Roman" w:cs="Times New Roman"/>
                <w:b/>
                <w:bCs/>
                <w:kern w:val="0"/>
                <w:sz w:val="24"/>
                <w:szCs w:val="24"/>
              </w:rPr>
              <w:drawing>
                <wp:inline distT="0" distB="0" distL="0" distR="0">
                  <wp:extent cx="3675380" cy="1127125"/>
                  <wp:effectExtent l="0" t="0" r="7620" b="158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a:xfrm>
                            <a:off x="0" y="0"/>
                            <a:ext cx="3675380" cy="1127125"/>
                          </a:xfrm>
                          <a:prstGeom prst="rect">
                            <a:avLst/>
                          </a:prstGeom>
                          <a:noFill/>
                          <a:ln>
                            <a:noFill/>
                          </a:ln>
                        </pic:spPr>
                      </pic:pic>
                    </a:graphicData>
                  </a:graphic>
                </wp:inline>
              </w:drawing>
            </w: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Consolas" w:hAnsi="Consolas" w:eastAsia="Times New Roman" w:cs="Times New Roman"/>
                <w:color w:val="222222"/>
                <w:kern w:val="0"/>
                <w:sz w:val="18"/>
                <w:szCs w:val="18"/>
                <w:shd w:val="clear" w:color="auto" w:fill="FFFFFF"/>
              </w:rPr>
              <w:t>When you group a mobile phone number in groups of 4, 3 and 3 digits, as opposed to a whole 10-digit number, this is an example of: </w:t>
            </w: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w:drawing>
                <wp:inline distT="0" distB="0" distL="0" distR="0">
                  <wp:extent cx="1031875" cy="42227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a:xfrm>
                            <a:off x="0" y="0"/>
                            <a:ext cx="1031875" cy="422275"/>
                          </a:xfrm>
                          <a:prstGeom prst="rect">
                            <a:avLst/>
                          </a:prstGeom>
                          <a:noFill/>
                          <a:ln>
                            <a:noFill/>
                          </a:ln>
                        </pic:spPr>
                      </pic:pic>
                    </a:graphicData>
                  </a:graphic>
                </wp:inline>
              </w:drawing>
            </w: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Consolas" w:hAnsi="Consolas" w:eastAsia="Times New Roman" w:cs="Times New Roman"/>
                <w:color w:val="222222"/>
                <w:kern w:val="0"/>
                <w:sz w:val="18"/>
                <w:szCs w:val="18"/>
                <w:shd w:val="clear" w:color="auto" w:fill="FFFFFF"/>
              </w:rPr>
              <w:t>What are some ways in which expert/novice differences can be taken into account?</w:t>
            </w: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w:drawing>
                <wp:inline distT="0" distB="0" distL="0" distR="0">
                  <wp:extent cx="2696210" cy="381000"/>
                  <wp:effectExtent l="0" t="0" r="889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a:xfrm>
                            <a:off x="0" y="0"/>
                            <a:ext cx="2696210" cy="381000"/>
                          </a:xfrm>
                          <a:prstGeom prst="rect">
                            <a:avLst/>
                          </a:prstGeom>
                          <a:noFill/>
                          <a:ln>
                            <a:noFill/>
                          </a:ln>
                        </pic:spPr>
                      </pic:pic>
                    </a:graphicData>
                  </a:graphic>
                </wp:inline>
              </w:drawing>
            </w: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Consolas" w:hAnsi="Consolas" w:eastAsia="Times New Roman" w:cs="Times New Roman"/>
                <w:color w:val="222222"/>
                <w:kern w:val="0"/>
                <w:sz w:val="18"/>
                <w:szCs w:val="18"/>
                <w:shd w:val="clear" w:color="auto" w:fill="FFFFFF"/>
              </w:rPr>
              <w:t xml:space="preserve">The Gestalt principles of perceptual organisation include: You are an avid user of social media, and in particular, </w:t>
            </w: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w:drawing>
                <wp:inline distT="0" distB="0" distL="0" distR="0">
                  <wp:extent cx="1558925" cy="381000"/>
                  <wp:effectExtent l="0" t="0" r="317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a:xfrm>
                            <a:off x="0" y="0"/>
                            <a:ext cx="1558925" cy="381000"/>
                          </a:xfrm>
                          <a:prstGeom prst="rect">
                            <a:avLst/>
                          </a:prstGeom>
                          <a:noFill/>
                          <a:ln>
                            <a:noFill/>
                          </a:ln>
                        </pic:spPr>
                      </pic:pic>
                    </a:graphicData>
                  </a:graphic>
                </wp:inline>
              </w:drawing>
            </w: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Consolas" w:hAnsi="Consolas" w:eastAsia="Times New Roman" w:cs="Times New Roman"/>
                <w:color w:val="222222"/>
                <w:kern w:val="0"/>
                <w:sz w:val="18"/>
                <w:szCs w:val="18"/>
                <w:shd w:val="clear" w:color="auto" w:fill="FFFFFF"/>
              </w:rPr>
              <w:t xml:space="preserve">You are an avid </w:t>
            </w:r>
            <w:r>
              <w:rPr>
                <w:rFonts w:ascii="Consolas" w:hAnsi="Consolas" w:eastAsia="Times New Roman" w:cs="Times New Roman"/>
                <w:color w:val="222222"/>
                <w:kern w:val="0"/>
                <w:sz w:val="18"/>
                <w:szCs w:val="18"/>
                <w:shd w:val="clear" w:color="auto" w:fill="FFFFFF"/>
              </w:rPr>
              <w:t>热衷的</w:t>
            </w:r>
            <w:r>
              <w:rPr>
                <w:rFonts w:ascii="Consolas" w:hAnsi="Consolas" w:eastAsia="Times New Roman" w:cs="Times New Roman"/>
                <w:color w:val="222222"/>
                <w:kern w:val="0"/>
                <w:sz w:val="18"/>
                <w:szCs w:val="18"/>
                <w:shd w:val="clear" w:color="auto" w:fill="FFFFFF"/>
              </w:rPr>
              <w:t>user of social media, and in particular, Facebook. When you are using Facebook, you are an example of a/an: </w:t>
            </w: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w:drawing>
                <wp:inline distT="0" distB="0" distL="0" distR="0">
                  <wp:extent cx="2104390" cy="568325"/>
                  <wp:effectExtent l="0" t="0" r="0" b="31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a:xfrm>
                            <a:off x="0" y="0"/>
                            <a:ext cx="2104390" cy="568325"/>
                          </a:xfrm>
                          <a:prstGeom prst="rect">
                            <a:avLst/>
                          </a:prstGeom>
                          <a:noFill/>
                          <a:ln>
                            <a:noFill/>
                          </a:ln>
                        </pic:spPr>
                      </pic:pic>
                    </a:graphicData>
                  </a:graphic>
                </wp:inline>
              </w:drawing>
            </w: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Courier New" w:hAnsi="Courier New" w:eastAsia="Times New Roman" w:cs="Courier New"/>
                <w:color w:val="222222"/>
                <w:kern w:val="0"/>
                <w:sz w:val="17"/>
                <w:szCs w:val="17"/>
                <w:shd w:val="clear" w:color="auto" w:fill="FFFFFF"/>
              </w:rPr>
            </w:pPr>
            <w:r>
              <w:rPr>
                <w:rFonts w:ascii="Courier New" w:hAnsi="Courier New" w:eastAsia="Times New Roman" w:cs="Courier New"/>
                <w:color w:val="222222"/>
                <w:kern w:val="0"/>
                <w:sz w:val="17"/>
                <w:szCs w:val="17"/>
                <w:shd w:val="clear" w:color="auto" w:fill="FFFFFF"/>
              </w:rPr>
              <w:t>Which of the following is/are examples of a user experience goal?</w:t>
            </w:r>
          </w:p>
          <w:p>
            <w:pPr>
              <w:pStyle w:val="4"/>
              <w:bidi w:val="0"/>
              <w:rPr>
                <w:rFonts w:hint="default"/>
                <w:b/>
                <w:bCs/>
                <w:color w:val="000000" w:themeColor="text1"/>
                <w:sz w:val="24"/>
                <w:szCs w:val="28"/>
                <w:u w:val="single"/>
                <w:lang w:val="en-US"/>
                <w14:textFill>
                  <w14:solidFill>
                    <w14:schemeClr w14:val="tx1"/>
                  </w14:solidFill>
                </w14:textFill>
              </w:rPr>
            </w:pPr>
            <w:ins w:id="147" w:author="wang wang" w:date="2021-02-26T11:11:49Z">
              <w:r>
                <w:rPr>
                  <w:rFonts w:hint="default"/>
                  <w:b/>
                  <w:bCs/>
                  <w:color w:val="000000" w:themeColor="text1"/>
                  <w:sz w:val="24"/>
                  <w:szCs w:val="28"/>
                  <w:u w:val="single"/>
                  <w:lang w:val="en-US"/>
                  <w14:textFill>
                    <w14:solidFill>
                      <w14:schemeClr w14:val="tx1"/>
                    </w14:solidFill>
                  </w14:textFill>
                </w:rPr>
                <w:t xml:space="preserve">UX Goals </w:t>
              </w:r>
            </w:ins>
          </w:p>
          <w:p>
            <w:pPr>
              <w:pStyle w:val="4"/>
              <w:bidi w:val="0"/>
              <w:rPr>
                <w:ins w:id="148" w:author="wang wang" w:date="2021-02-26T11:11:49Z"/>
                <w:rFonts w:hint="default"/>
                <w:b/>
                <w:bCs/>
                <w:color w:val="000000" w:themeColor="text1"/>
                <w:sz w:val="24"/>
                <w:szCs w:val="28"/>
                <w:u w:val="single"/>
                <w:lang w:val="en-US"/>
                <w14:textFill>
                  <w14:solidFill>
                    <w14:schemeClr w14:val="tx1"/>
                  </w14:solidFill>
                </w14:textFill>
              </w:rPr>
            </w:pPr>
            <w:r>
              <w:rPr>
                <w:b/>
                <w:bCs/>
              </w:rPr>
              <w:drawing>
                <wp:inline distT="0" distB="0" distL="114300" distR="114300">
                  <wp:extent cx="1527810" cy="1094105"/>
                  <wp:effectExtent l="0" t="0" r="21590" b="23495"/>
                  <wp:docPr id="2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3"/>
                          <pic:cNvPicPr>
                            <a:picLocks noChangeAspect="1"/>
                          </pic:cNvPicPr>
                        </pic:nvPicPr>
                        <pic:blipFill>
                          <a:blip r:embed="rId103"/>
                          <a:stretch>
                            <a:fillRect/>
                          </a:stretch>
                        </pic:blipFill>
                        <pic:spPr>
                          <a:xfrm>
                            <a:off x="0" y="0"/>
                            <a:ext cx="1527810" cy="1094105"/>
                          </a:xfrm>
                          <a:prstGeom prst="rect">
                            <a:avLst/>
                          </a:prstGeom>
                          <a:noFill/>
                          <a:ln w="9525">
                            <a:noFill/>
                          </a:ln>
                        </pic:spPr>
                      </pic:pic>
                    </a:graphicData>
                  </a:graphic>
                </wp:inline>
              </w:drawing>
            </w:r>
          </w:p>
          <w:p>
            <w:pPr>
              <w:pStyle w:val="4"/>
              <w:bidi w:val="0"/>
              <w:rPr>
                <w:ins w:id="149" w:author="wang wang" w:date="2021-02-26T11:11:49Z"/>
                <w:rFonts w:hint="default"/>
                <w:color w:val="000000" w:themeColor="text1"/>
                <w:u w:val="single"/>
                <w14:textFill>
                  <w14:solidFill>
                    <w14:schemeClr w14:val="tx1"/>
                  </w14:solidFill>
                </w14:textFill>
              </w:rPr>
            </w:pPr>
            <w:ins w:id="150" w:author="wang wang" w:date="2021-02-26T11:11:49Z">
              <w:r>
                <w:rPr>
                  <w:rFonts w:hint="default"/>
                  <w:color w:val="000000" w:themeColor="text1"/>
                  <w:u w:val="single"/>
                  <w:lang w:eastAsia="zh-CN"/>
                  <w14:textFill>
                    <w14:solidFill>
                      <w14:schemeClr w14:val="tx1"/>
                    </w14:solidFill>
                  </w14:textFill>
                </w:rPr>
                <w:t>•</w:t>
              </w:r>
            </w:ins>
            <w:ins w:id="151" w:author="wang wang" w:date="2021-02-26T11:11:49Z">
              <w:r>
                <w:rPr>
                  <w:rFonts w:hint="default"/>
                  <w:color w:val="000000" w:themeColor="text1"/>
                  <w:u w:val="single"/>
                  <w:lang w:val="en-US"/>
                  <w14:textFill>
                    <w14:solidFill>
                      <w14:schemeClr w14:val="tx1"/>
                    </w14:solidFill>
                  </w14:textFill>
                </w:rPr>
                <w:t xml:space="preserve"> Satisfying </w:t>
              </w:r>
            </w:ins>
          </w:p>
          <w:p>
            <w:pPr>
              <w:pStyle w:val="4"/>
              <w:bidi w:val="0"/>
              <w:rPr>
                <w:ins w:id="152" w:author="wang wang" w:date="2021-02-26T11:11:49Z"/>
                <w:rFonts w:hint="default"/>
                <w:color w:val="000000" w:themeColor="text1"/>
                <w:u w:val="single"/>
                <w:lang w:val="en-US"/>
                <w14:textFill>
                  <w14:solidFill>
                    <w14:schemeClr w14:val="tx1"/>
                  </w14:solidFill>
                </w14:textFill>
              </w:rPr>
            </w:pPr>
            <w:ins w:id="153" w:author="wang wang" w:date="2021-02-26T11:11:49Z">
              <w:r>
                <w:rPr>
                  <w:rFonts w:hint="default"/>
                  <w:color w:val="000000" w:themeColor="text1"/>
                  <w:u w:val="single"/>
                  <w:lang w:val="en-US"/>
                  <w14:textFill>
                    <w14:solidFill>
                      <w14:schemeClr w14:val="tx1"/>
                    </w14:solidFill>
                  </w14:textFill>
                </w:rPr>
                <w:t xml:space="preserve">• Enjoyable </w:t>
              </w:r>
            </w:ins>
          </w:p>
          <w:p>
            <w:pPr>
              <w:pStyle w:val="4"/>
              <w:bidi w:val="0"/>
              <w:rPr>
                <w:ins w:id="154" w:author="wang wang" w:date="2021-02-26T11:11:49Z"/>
                <w:rFonts w:hint="default"/>
                <w:color w:val="000000" w:themeColor="text1"/>
                <w:u w:val="single"/>
                <w:lang w:val="en-US"/>
                <w14:textFill>
                  <w14:solidFill>
                    <w14:schemeClr w14:val="tx1"/>
                  </w14:solidFill>
                </w14:textFill>
              </w:rPr>
            </w:pPr>
            <w:ins w:id="155" w:author="wang wang" w:date="2021-02-26T11:11:49Z">
              <w:r>
                <w:rPr>
                  <w:rFonts w:hint="default"/>
                  <w:color w:val="000000" w:themeColor="text1"/>
                  <w:u w:val="single"/>
                  <w:lang w:val="en-US"/>
                  <w14:textFill>
                    <w14:solidFill>
                      <w14:schemeClr w14:val="tx1"/>
                    </w14:solidFill>
                  </w14:textFill>
                </w:rPr>
                <w:t xml:space="preserve">• Helpful </w:t>
              </w:r>
            </w:ins>
          </w:p>
          <w:p>
            <w:pPr>
              <w:widowControl/>
              <w:autoSpaceDE/>
              <w:autoSpaceDN/>
              <w:spacing w:before="60" w:after="60" w:line="312" w:lineRule="auto"/>
              <w:ind w:left="0"/>
              <w:rPr>
                <w:rFonts w:ascii="Courier New" w:hAnsi="Courier New" w:eastAsia="Times New Roman" w:cs="Courier New"/>
                <w:color w:val="222222"/>
                <w:kern w:val="0"/>
                <w:sz w:val="17"/>
                <w:szCs w:val="17"/>
                <w:shd w:val="clear" w:color="auto" w:fill="FFFFFF"/>
              </w:rPr>
            </w:pP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sz w:val="24"/>
              </w:rPr>
              <mc:AlternateContent>
                <mc:Choice Requires="wps">
                  <w:drawing>
                    <wp:anchor distT="0" distB="0" distL="114300" distR="114300" simplePos="0" relativeHeight="251811840" behindDoc="0" locked="0" layoutInCell="1" allowOverlap="1">
                      <wp:simplePos x="0" y="0"/>
                      <wp:positionH relativeFrom="column">
                        <wp:posOffset>1896110</wp:posOffset>
                      </wp:positionH>
                      <wp:positionV relativeFrom="paragraph">
                        <wp:posOffset>1292225</wp:posOffset>
                      </wp:positionV>
                      <wp:extent cx="312420" cy="279400"/>
                      <wp:effectExtent l="9525" t="9525" r="33655" b="15875"/>
                      <wp:wrapNone/>
                      <wp:docPr id="243" name="Ink 243"/>
                      <wp:cNvGraphicFramePr/>
                      <a:graphic xmlns:a="http://schemas.openxmlformats.org/drawingml/2006/main">
                        <a:graphicData uri="http://schemas.microsoft.com/office/word/2010/wordprocessingInk">
                          <mc:AlternateContent xmlns:a14="http://schemas.microsoft.com/office/drawing/2010/main">
                            <mc:Choice Requires="a14">
                              <w14:contentPart bwMode="clr" r:id="rId332">
                                <w14:nvContentPartPr>
                                  <w14:cNvPr id="243" name="Ink 243"/>
                                  <w14:cNvContentPartPr/>
                                </w14:nvContentPartPr>
                                <w14:xfrm>
                                  <a:off x="4141470" y="2254250"/>
                                  <a:ext cx="312420" cy="279400"/>
                                </w14:xfrm>
                              </w14:contentPart>
                            </mc:Choice>
                          </mc:AlternateContent>
                        </a:graphicData>
                      </a:graphic>
                    </wp:anchor>
                  </w:drawing>
                </mc:Choice>
                <mc:Fallback>
                  <w:pict>
                    <v:shape id="_x0000_s1026" o:spid="_x0000_s1026" o:spt="75" style="position:absolute;left:0pt;margin-left:149.3pt;margin-top:101.75pt;height:22pt;width:24.6pt;z-index:251811840;mso-width-relative:page;mso-height-relative:page;" coordsize="21600,21600" o:gfxdata="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">
                      <v:imagedata r:id="rId333" o:title=""/>
                      <o:lock v:ext="edit"/>
                    </v:shape>
                  </w:pict>
                </mc:Fallback>
              </mc:AlternateContent>
            </w:r>
            <w:r>
              <w:rPr>
                <w:sz w:val="24"/>
              </w:rPr>
              <mc:AlternateContent>
                <mc:Choice Requires="wps">
                  <w:drawing>
                    <wp:anchor distT="0" distB="0" distL="114300" distR="114300" simplePos="0" relativeHeight="251810816" behindDoc="0" locked="0" layoutInCell="1" allowOverlap="1">
                      <wp:simplePos x="0" y="0"/>
                      <wp:positionH relativeFrom="column">
                        <wp:posOffset>1846580</wp:posOffset>
                      </wp:positionH>
                      <wp:positionV relativeFrom="paragraph">
                        <wp:posOffset>1896745</wp:posOffset>
                      </wp:positionV>
                      <wp:extent cx="405765" cy="626110"/>
                      <wp:effectExtent l="9525" t="9525" r="16510" b="24765"/>
                      <wp:wrapNone/>
                      <wp:docPr id="242" name="Ink 242"/>
                      <wp:cNvGraphicFramePr/>
                      <a:graphic xmlns:a="http://schemas.openxmlformats.org/drawingml/2006/main">
                        <a:graphicData uri="http://schemas.microsoft.com/office/word/2010/wordprocessingInk">
                          <mc:AlternateContent xmlns:a14="http://schemas.microsoft.com/office/drawing/2010/main">
                            <mc:Choice Requires="a14">
                              <w14:contentPart bwMode="clr" r:id="rId334">
                                <w14:nvContentPartPr>
                                  <w14:cNvPr id="242" name="Ink 242"/>
                                  <w14:cNvContentPartPr/>
                                </w14:nvContentPartPr>
                                <w14:xfrm>
                                  <a:off x="4091940" y="2858770"/>
                                  <a:ext cx="405765" cy="626110"/>
                                </w14:xfrm>
                              </w14:contentPart>
                            </mc:Choice>
                          </mc:AlternateContent>
                        </a:graphicData>
                      </a:graphic>
                    </wp:anchor>
                  </w:drawing>
                </mc:Choice>
                <mc:Fallback>
                  <w:pict>
                    <v:shape id="_x0000_s1026" o:spid="_x0000_s1026" o:spt="75" style="position:absolute;left:0pt;margin-left:145.4pt;margin-top:149.35pt;height:49.3pt;width:31.95pt;z-index:251810816;mso-width-relative:page;mso-height-relative:page;" coordsize="21600,21600" o:gfxdata="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">
                      <v:imagedata r:id="rId335" o:title=""/>
                      <o:lock v:ext="edit"/>
                    </v:shape>
                  </w:pict>
                </mc:Fallback>
              </mc:AlternateContent>
            </w:r>
            <w:r>
              <w:rPr>
                <w:sz w:val="24"/>
              </w:rPr>
              <mc:AlternateContent>
                <mc:Choice Requires="wps">
                  <w:drawing>
                    <wp:anchor distT="0" distB="0" distL="114300" distR="114300" simplePos="0" relativeHeight="251809792" behindDoc="0" locked="0" layoutInCell="1" allowOverlap="1">
                      <wp:simplePos x="0" y="0"/>
                      <wp:positionH relativeFrom="column">
                        <wp:posOffset>186055</wp:posOffset>
                      </wp:positionH>
                      <wp:positionV relativeFrom="paragraph">
                        <wp:posOffset>2237740</wp:posOffset>
                      </wp:positionV>
                      <wp:extent cx="1830070" cy="411480"/>
                      <wp:effectExtent l="9525" t="9525" r="14605" b="10795"/>
                      <wp:wrapNone/>
                      <wp:docPr id="241" name="Ink 241"/>
                      <wp:cNvGraphicFramePr/>
                      <a:graphic xmlns:a="http://schemas.openxmlformats.org/drawingml/2006/main">
                        <a:graphicData uri="http://schemas.microsoft.com/office/word/2010/wordprocessingInk">
                          <mc:AlternateContent xmlns:a14="http://schemas.microsoft.com/office/drawing/2010/main">
                            <mc:Choice Requires="a14">
                              <w14:contentPart bwMode="clr" r:id="rId336">
                                <w14:nvContentPartPr>
                                  <w14:cNvPr id="241" name="Ink 241"/>
                                  <w14:cNvContentPartPr/>
                                </w14:nvContentPartPr>
                                <w14:xfrm>
                                  <a:off x="2431415" y="3199765"/>
                                  <a:ext cx="1830070" cy="411480"/>
                                </w14:xfrm>
                              </w14:contentPart>
                            </mc:Choice>
                          </mc:AlternateContent>
                        </a:graphicData>
                      </a:graphic>
                    </wp:anchor>
                  </w:drawing>
                </mc:Choice>
                <mc:Fallback>
                  <w:pict>
                    <v:shape id="_x0000_s1026" o:spid="_x0000_s1026" o:spt="75" style="position:absolute;left:0pt;margin-left:14.65pt;margin-top:176.2pt;height:32.4pt;width:144.1pt;z-index:251809792;mso-width-relative:page;mso-height-relative:page;" coordsize="21600,21600" o:gfxdata="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">
                      <v:imagedata r:id="rId337" o:title=""/>
                      <o:lock v:ext="edit"/>
                    </v:shape>
                  </w:pict>
                </mc:Fallback>
              </mc:AlternateContent>
            </w:r>
            <w:r>
              <w:rPr>
                <w:sz w:val="24"/>
              </w:rPr>
              <mc:AlternateContent>
                <mc:Choice Requires="wps">
                  <w:drawing>
                    <wp:anchor distT="0" distB="0" distL="114300" distR="114300" simplePos="0" relativeHeight="251808768" behindDoc="0" locked="0" layoutInCell="1" allowOverlap="1">
                      <wp:simplePos x="0" y="0"/>
                      <wp:positionH relativeFrom="column">
                        <wp:posOffset>356235</wp:posOffset>
                      </wp:positionH>
                      <wp:positionV relativeFrom="paragraph">
                        <wp:posOffset>1776095</wp:posOffset>
                      </wp:positionV>
                      <wp:extent cx="109855" cy="142240"/>
                      <wp:effectExtent l="9525" t="9525" r="33020" b="26035"/>
                      <wp:wrapNone/>
                      <wp:docPr id="240" name="Ink 240"/>
                      <wp:cNvGraphicFramePr/>
                      <a:graphic xmlns:a="http://schemas.openxmlformats.org/drawingml/2006/main">
                        <a:graphicData uri="http://schemas.microsoft.com/office/word/2010/wordprocessingInk">
                          <mc:AlternateContent xmlns:a14="http://schemas.microsoft.com/office/drawing/2010/main">
                            <mc:Choice Requires="a14">
                              <w14:contentPart bwMode="clr" r:id="rId338">
                                <w14:nvContentPartPr>
                                  <w14:cNvPr id="240" name="Ink 240"/>
                                  <w14:cNvContentPartPr/>
                                </w14:nvContentPartPr>
                                <w14:xfrm>
                                  <a:off x="2601595" y="2738120"/>
                                  <a:ext cx="109855" cy="142240"/>
                                </w14:xfrm>
                              </w14:contentPart>
                            </mc:Choice>
                          </mc:AlternateContent>
                        </a:graphicData>
                      </a:graphic>
                    </wp:anchor>
                  </w:drawing>
                </mc:Choice>
                <mc:Fallback>
                  <w:pict>
                    <v:shape id="_x0000_s1026" o:spid="_x0000_s1026" o:spt="75" style="position:absolute;left:0pt;margin-left:28.05pt;margin-top:139.85pt;height:11.2pt;width:8.65pt;z-index:251808768;mso-width-relative:page;mso-height-relative:page;" coordsize="21600,21600" o:gfxdata="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">
                      <v:imagedata r:id="rId339" o:title=""/>
                      <o:lock v:ext="edit"/>
                    </v:shape>
                  </w:pict>
                </mc:Fallback>
              </mc:AlternateContent>
            </w:r>
            <w:r>
              <w:rPr>
                <w:sz w:val="24"/>
              </w:rPr>
              <mc:AlternateContent>
                <mc:Choice Requires="wps">
                  <w:drawing>
                    <wp:anchor distT="0" distB="0" distL="114300" distR="114300" simplePos="0" relativeHeight="251807744" behindDoc="0" locked="0" layoutInCell="1" allowOverlap="1">
                      <wp:simplePos x="0" y="0"/>
                      <wp:positionH relativeFrom="column">
                        <wp:posOffset>224790</wp:posOffset>
                      </wp:positionH>
                      <wp:positionV relativeFrom="paragraph">
                        <wp:posOffset>1776095</wp:posOffset>
                      </wp:positionV>
                      <wp:extent cx="268605" cy="345440"/>
                      <wp:effectExtent l="9525" t="9525" r="26670" b="26035"/>
                      <wp:wrapNone/>
                      <wp:docPr id="239" name="Ink 239"/>
                      <wp:cNvGraphicFramePr/>
                      <a:graphic xmlns:a="http://schemas.openxmlformats.org/drawingml/2006/main">
                        <a:graphicData uri="http://schemas.microsoft.com/office/word/2010/wordprocessingInk">
                          <mc:AlternateContent xmlns:a14="http://schemas.microsoft.com/office/drawing/2010/main">
                            <mc:Choice Requires="a14">
                              <w14:contentPart bwMode="clr" r:id="rId340">
                                <w14:nvContentPartPr>
                                  <w14:cNvPr id="239" name="Ink 239"/>
                                  <w14:cNvContentPartPr/>
                                </w14:nvContentPartPr>
                                <w14:xfrm>
                                  <a:off x="2470150" y="2738120"/>
                                  <a:ext cx="268605" cy="345440"/>
                                </w14:xfrm>
                              </w14:contentPart>
                            </mc:Choice>
                          </mc:AlternateContent>
                        </a:graphicData>
                      </a:graphic>
                    </wp:anchor>
                  </w:drawing>
                </mc:Choice>
                <mc:Fallback>
                  <w:pict>
                    <v:shape id="_x0000_s1026" o:spid="_x0000_s1026" o:spt="75" style="position:absolute;left:0pt;margin-left:17.7pt;margin-top:139.85pt;height:27.2pt;width:21.15pt;z-index:251807744;mso-width-relative:page;mso-height-relative:page;" coordsize="21600,21600" o:gfxdata="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">
                      <v:imagedata r:id="rId341" o:title=""/>
                      <o:lock v:ext="edit"/>
                    </v:shape>
                  </w:pict>
                </mc:Fallback>
              </mc:AlternateContent>
            </w:r>
            <w:r>
              <w:rPr>
                <w:sz w:val="24"/>
              </w:rPr>
              <mc:AlternateContent>
                <mc:Choice Requires="wps">
                  <w:drawing>
                    <wp:anchor distT="0" distB="0" distL="114300" distR="114300" simplePos="0" relativeHeight="251806720" behindDoc="0" locked="0" layoutInCell="1" allowOverlap="1">
                      <wp:simplePos x="0" y="0"/>
                      <wp:positionH relativeFrom="column">
                        <wp:posOffset>274320</wp:posOffset>
                      </wp:positionH>
                      <wp:positionV relativeFrom="paragraph">
                        <wp:posOffset>1308735</wp:posOffset>
                      </wp:positionV>
                      <wp:extent cx="1747520" cy="433705"/>
                      <wp:effectExtent l="9525" t="9525" r="20955" b="13970"/>
                      <wp:wrapNone/>
                      <wp:docPr id="238" name="Ink 238"/>
                      <wp:cNvGraphicFramePr/>
                      <a:graphic xmlns:a="http://schemas.openxmlformats.org/drawingml/2006/main">
                        <a:graphicData uri="http://schemas.microsoft.com/office/word/2010/wordprocessingInk">
                          <mc:AlternateContent xmlns:a14="http://schemas.microsoft.com/office/drawing/2010/main">
                            <mc:Choice Requires="a14">
                              <w14:contentPart bwMode="clr" r:id="rId342">
                                <w14:nvContentPartPr>
                                  <w14:cNvPr id="238" name="Ink 238"/>
                                  <w14:cNvContentPartPr/>
                                </w14:nvContentPartPr>
                                <w14:xfrm>
                                  <a:off x="2519680" y="2270760"/>
                                  <a:ext cx="1747520" cy="433705"/>
                                </w14:xfrm>
                              </w14:contentPart>
                            </mc:Choice>
                          </mc:AlternateContent>
                        </a:graphicData>
                      </a:graphic>
                    </wp:anchor>
                  </w:drawing>
                </mc:Choice>
                <mc:Fallback>
                  <w:pict>
                    <v:shape id="_x0000_s1026" o:spid="_x0000_s1026" o:spt="75" style="position:absolute;left:0pt;margin-left:21.6pt;margin-top:103.05pt;height:34.15pt;width:137.6pt;z-index:251806720;mso-width-relative:page;mso-height-relative:page;" coordsize="21600,21600" o:gfxdata="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">
                      <v:imagedata r:id="rId343" o:title=""/>
                      <o:lock v:ext="edit"/>
                    </v:shape>
                  </w:pict>
                </mc:Fallback>
              </mc:AlternateContent>
            </w:r>
            <w:r>
              <w:rPr>
                <w:sz w:val="24"/>
              </w:rPr>
              <mc:AlternateContent>
                <mc:Choice Requires="wps">
                  <w:drawing>
                    <wp:anchor distT="0" distB="0" distL="114300" distR="114300" simplePos="0" relativeHeight="251805696" behindDoc="0" locked="0" layoutInCell="1" allowOverlap="1">
                      <wp:simplePos x="0" y="0"/>
                      <wp:positionH relativeFrom="column">
                        <wp:posOffset>130810</wp:posOffset>
                      </wp:positionH>
                      <wp:positionV relativeFrom="paragraph">
                        <wp:posOffset>830580</wp:posOffset>
                      </wp:positionV>
                      <wp:extent cx="224790" cy="499110"/>
                      <wp:effectExtent l="9525" t="9525" r="19685" b="24765"/>
                      <wp:wrapNone/>
                      <wp:docPr id="237" name="Ink 237"/>
                      <wp:cNvGraphicFramePr/>
                      <a:graphic xmlns:a="http://schemas.openxmlformats.org/drawingml/2006/main">
                        <a:graphicData uri="http://schemas.microsoft.com/office/word/2010/wordprocessingInk">
                          <mc:AlternateContent xmlns:a14="http://schemas.microsoft.com/office/drawing/2010/main">
                            <mc:Choice Requires="a14">
                              <w14:contentPart bwMode="clr" r:id="rId344">
                                <w14:nvContentPartPr>
                                  <w14:cNvPr id="237" name="Ink 237"/>
                                  <w14:cNvContentPartPr/>
                                </w14:nvContentPartPr>
                                <w14:xfrm>
                                  <a:off x="2376170" y="1792605"/>
                                  <a:ext cx="224790" cy="499110"/>
                                </w14:xfrm>
                              </w14:contentPart>
                            </mc:Choice>
                          </mc:AlternateContent>
                        </a:graphicData>
                      </a:graphic>
                    </wp:anchor>
                  </w:drawing>
                </mc:Choice>
                <mc:Fallback>
                  <w:pict>
                    <v:shape id="_x0000_s1026" o:spid="_x0000_s1026" o:spt="75" style="position:absolute;left:0pt;margin-left:10.3pt;margin-top:65.4pt;height:39.3pt;width:17.7pt;z-index:251805696;mso-width-relative:page;mso-height-relative:page;" coordsize="21600,21600" o:gfxdata="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">
                      <v:imagedata r:id="rId345" o:title=""/>
                      <o:lock v:ext="edit"/>
                    </v:shape>
                  </w:pict>
                </mc:Fallback>
              </mc:AlternateContent>
            </w:r>
            <w:r>
              <w:rPr>
                <w:sz w:val="24"/>
              </w:rPr>
              <mc:AlternateContent>
                <mc:Choice Requires="wps">
                  <w:drawing>
                    <wp:anchor distT="0" distB="0" distL="114300" distR="114300" simplePos="0" relativeHeight="251804672" behindDoc="0" locked="0" layoutInCell="1" allowOverlap="1">
                      <wp:simplePos x="0" y="0"/>
                      <wp:positionH relativeFrom="column">
                        <wp:posOffset>147320</wp:posOffset>
                      </wp:positionH>
                      <wp:positionV relativeFrom="paragraph">
                        <wp:posOffset>956945</wp:posOffset>
                      </wp:positionV>
                      <wp:extent cx="159385" cy="208280"/>
                      <wp:effectExtent l="9525" t="9525" r="8890" b="10795"/>
                      <wp:wrapNone/>
                      <wp:docPr id="236" name="Ink 236"/>
                      <wp:cNvGraphicFramePr/>
                      <a:graphic xmlns:a="http://schemas.openxmlformats.org/drawingml/2006/main">
                        <a:graphicData uri="http://schemas.microsoft.com/office/word/2010/wordprocessingInk">
                          <mc:AlternateContent xmlns:a14="http://schemas.microsoft.com/office/drawing/2010/main">
                            <mc:Choice Requires="a14">
                              <w14:contentPart bwMode="clr" r:id="rId346">
                                <w14:nvContentPartPr>
                                  <w14:cNvPr id="236" name="Ink 236"/>
                                  <w14:cNvContentPartPr/>
                                </w14:nvContentPartPr>
                                <w14:xfrm>
                                  <a:off x="2392680" y="1918970"/>
                                  <a:ext cx="159385" cy="208280"/>
                                </w14:xfrm>
                              </w14:contentPart>
                            </mc:Choice>
                          </mc:AlternateContent>
                        </a:graphicData>
                      </a:graphic>
                    </wp:anchor>
                  </w:drawing>
                </mc:Choice>
                <mc:Fallback>
                  <w:pict>
                    <v:shape id="_x0000_s1026" o:spid="_x0000_s1026" o:spt="75" style="position:absolute;left:0pt;margin-left:11.6pt;margin-top:75.35pt;height:16.4pt;width:12.55pt;z-index:251804672;mso-width-relative:page;mso-height-relative:page;" coordsize="21600,21600" o:gfxdata="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">
                      <v:imagedata r:id="rId347" o:title=""/>
                      <o:lock v:ext="edit"/>
                    </v:shape>
                  </w:pict>
                </mc:Fallback>
              </mc:AlternateContent>
            </w:r>
            <w:r>
              <w:rPr>
                <w:sz w:val="24"/>
              </w:rPr>
              <mc:AlternateContent>
                <mc:Choice Requires="wps">
                  <w:drawing>
                    <wp:anchor distT="0" distB="0" distL="114300" distR="114300" simplePos="0" relativeHeight="251803648" behindDoc="0" locked="0" layoutInCell="1" allowOverlap="1">
                      <wp:simplePos x="0" y="0"/>
                      <wp:positionH relativeFrom="column">
                        <wp:posOffset>202565</wp:posOffset>
                      </wp:positionH>
                      <wp:positionV relativeFrom="paragraph">
                        <wp:posOffset>500380</wp:posOffset>
                      </wp:positionV>
                      <wp:extent cx="224790" cy="235585"/>
                      <wp:effectExtent l="9525" t="9525" r="19685" b="8890"/>
                      <wp:wrapNone/>
                      <wp:docPr id="235" name="Ink 235"/>
                      <wp:cNvGraphicFramePr/>
                      <a:graphic xmlns:a="http://schemas.openxmlformats.org/drawingml/2006/main">
                        <a:graphicData uri="http://schemas.microsoft.com/office/word/2010/wordprocessingInk">
                          <mc:AlternateContent xmlns:a14="http://schemas.microsoft.com/office/drawing/2010/main">
                            <mc:Choice Requires="a14">
                              <w14:contentPart bwMode="clr" r:id="rId348">
                                <w14:nvContentPartPr>
                                  <w14:cNvPr id="235" name="Ink 235"/>
                                  <w14:cNvContentPartPr/>
                                </w14:nvContentPartPr>
                                <w14:xfrm>
                                  <a:off x="2447925" y="1462405"/>
                                  <a:ext cx="224790" cy="235585"/>
                                </w14:xfrm>
                              </w14:contentPart>
                            </mc:Choice>
                          </mc:AlternateContent>
                        </a:graphicData>
                      </a:graphic>
                    </wp:anchor>
                  </w:drawing>
                </mc:Choice>
                <mc:Fallback>
                  <w:pict>
                    <v:shape id="_x0000_s1026" o:spid="_x0000_s1026" o:spt="75" style="position:absolute;left:0pt;margin-left:15.95pt;margin-top:39.4pt;height:18.55pt;width:17.7pt;z-index:251803648;mso-width-relative:page;mso-height-relative:page;" coordsize="21600,21600" o:gfxdata="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">
                      <v:imagedata r:id="rId349" o:title=""/>
                      <o:lock v:ext="edit"/>
                    </v:shape>
                  </w:pict>
                </mc:Fallback>
              </mc:AlternateContent>
            </w:r>
            <w:r>
              <w:rPr>
                <w:sz w:val="24"/>
              </w:rPr>
              <mc:AlternateContent>
                <mc:Choice Requires="wps">
                  <w:drawing>
                    <wp:anchor distT="0" distB="0" distL="114300" distR="114300" simplePos="0" relativeHeight="251802624" behindDoc="0" locked="0" layoutInCell="1" allowOverlap="1">
                      <wp:simplePos x="0" y="0"/>
                      <wp:positionH relativeFrom="column">
                        <wp:posOffset>147320</wp:posOffset>
                      </wp:positionH>
                      <wp:positionV relativeFrom="paragraph">
                        <wp:posOffset>489585</wp:posOffset>
                      </wp:positionV>
                      <wp:extent cx="356870" cy="274320"/>
                      <wp:effectExtent l="9525" t="9525" r="14605" b="20955"/>
                      <wp:wrapNone/>
                      <wp:docPr id="234" name="Ink 234"/>
                      <wp:cNvGraphicFramePr/>
                      <a:graphic xmlns:a="http://schemas.openxmlformats.org/drawingml/2006/main">
                        <a:graphicData uri="http://schemas.microsoft.com/office/word/2010/wordprocessingInk">
                          <mc:AlternateContent xmlns:a14="http://schemas.microsoft.com/office/drawing/2010/main">
                            <mc:Choice Requires="a14">
                              <w14:contentPart bwMode="clr" r:id="rId350">
                                <w14:nvContentPartPr>
                                  <w14:cNvPr id="234" name="Ink 234"/>
                                  <w14:cNvContentPartPr/>
                                </w14:nvContentPartPr>
                                <w14:xfrm>
                                  <a:off x="2392680" y="1451610"/>
                                  <a:ext cx="356870" cy="274320"/>
                                </w14:xfrm>
                              </w14:contentPart>
                            </mc:Choice>
                          </mc:AlternateContent>
                        </a:graphicData>
                      </a:graphic>
                    </wp:anchor>
                  </w:drawing>
                </mc:Choice>
                <mc:Fallback>
                  <w:pict>
                    <v:shape id="_x0000_s1026" o:spid="_x0000_s1026" o:spt="75" style="position:absolute;left:0pt;margin-left:11.6pt;margin-top:38.55pt;height:21.6pt;width:28.1pt;z-index:251802624;mso-width-relative:page;mso-height-relative:page;" coordsize="21600,21600" o:gfxdata="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">
                      <v:imagedata r:id="rId351" o:title=""/>
                      <o:lock v:ext="edit"/>
                    </v:shape>
                  </w:pict>
                </mc:Fallback>
              </mc:AlternateContent>
            </w:r>
            <w:r>
              <w:rPr>
                <w:sz w:val="24"/>
              </w:rPr>
              <mc:AlternateContent>
                <mc:Choice Requires="wps">
                  <w:drawing>
                    <wp:anchor distT="0" distB="0" distL="114300" distR="114300" simplePos="0" relativeHeight="251801600" behindDoc="0" locked="0" layoutInCell="1" allowOverlap="1">
                      <wp:simplePos x="0" y="0"/>
                      <wp:positionH relativeFrom="column">
                        <wp:posOffset>807085</wp:posOffset>
                      </wp:positionH>
                      <wp:positionV relativeFrom="paragraph">
                        <wp:posOffset>506095</wp:posOffset>
                      </wp:positionV>
                      <wp:extent cx="367665" cy="356870"/>
                      <wp:effectExtent l="9525" t="9525" r="29210" b="14605"/>
                      <wp:wrapNone/>
                      <wp:docPr id="233" name="Ink 233"/>
                      <wp:cNvGraphicFramePr/>
                      <a:graphic xmlns:a="http://schemas.openxmlformats.org/drawingml/2006/main">
                        <a:graphicData uri="http://schemas.microsoft.com/office/word/2010/wordprocessingInk">
                          <mc:AlternateContent xmlns:a14="http://schemas.microsoft.com/office/drawing/2010/main">
                            <mc:Choice Requires="a14">
                              <w14:contentPart bwMode="clr" r:id="rId352">
                                <w14:nvContentPartPr>
                                  <w14:cNvPr id="233" name="Ink 233"/>
                                  <w14:cNvContentPartPr/>
                                </w14:nvContentPartPr>
                                <w14:xfrm>
                                  <a:off x="3052445" y="1468120"/>
                                  <a:ext cx="367665" cy="356870"/>
                                </w14:xfrm>
                              </w14:contentPart>
                            </mc:Choice>
                          </mc:AlternateContent>
                        </a:graphicData>
                      </a:graphic>
                    </wp:anchor>
                  </w:drawing>
                </mc:Choice>
                <mc:Fallback>
                  <w:pict>
                    <v:shape id="_x0000_s1026" o:spid="_x0000_s1026" o:spt="75" style="position:absolute;left:0pt;margin-left:63.55pt;margin-top:39.85pt;height:28.1pt;width:28.95pt;z-index:251801600;mso-width-relative:page;mso-height-relative:page;" coordsize="21600,21600" o:gfxdata="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">
                      <v:imagedata r:id="rId353" o:title=""/>
                      <o:lock v:ext="edit"/>
                    </v:shape>
                  </w:pict>
                </mc:Fallback>
              </mc:AlternateContent>
            </w:r>
            <w:r>
              <w:rPr>
                <w:sz w:val="24"/>
              </w:rPr>
              <mc:AlternateContent>
                <mc:Choice Requires="wps">
                  <w:drawing>
                    <wp:anchor distT="0" distB="0" distL="114300" distR="114300" simplePos="0" relativeHeight="251800576" behindDoc="0" locked="0" layoutInCell="1" allowOverlap="1">
                      <wp:simplePos x="0" y="0"/>
                      <wp:positionH relativeFrom="column">
                        <wp:posOffset>895350</wp:posOffset>
                      </wp:positionH>
                      <wp:positionV relativeFrom="paragraph">
                        <wp:posOffset>508000</wp:posOffset>
                      </wp:positionV>
                      <wp:extent cx="384175" cy="340360"/>
                      <wp:effectExtent l="9525" t="9525" r="12700" b="31115"/>
                      <wp:wrapNone/>
                      <wp:docPr id="232" name="Ink 232"/>
                      <wp:cNvGraphicFramePr/>
                      <a:graphic xmlns:a="http://schemas.openxmlformats.org/drawingml/2006/main">
                        <a:graphicData uri="http://schemas.microsoft.com/office/word/2010/wordprocessingInk">
                          <mc:AlternateContent xmlns:a14="http://schemas.microsoft.com/office/drawing/2010/main">
                            <mc:Choice Requires="a14">
                              <w14:contentPart bwMode="clr" r:id="rId354">
                                <w14:nvContentPartPr>
                                  <w14:cNvPr id="232" name="Ink 232"/>
                                  <w14:cNvContentPartPr/>
                                </w14:nvContentPartPr>
                                <w14:xfrm>
                                  <a:off x="3140710" y="2023110"/>
                                  <a:ext cx="384175" cy="340360"/>
                                </w14:xfrm>
                              </w14:contentPart>
                            </mc:Choice>
                          </mc:AlternateContent>
                        </a:graphicData>
                      </a:graphic>
                    </wp:anchor>
                  </w:drawing>
                </mc:Choice>
                <mc:Fallback>
                  <w:pict>
                    <v:shape id="_x0000_s1026" o:spid="_x0000_s1026" o:spt="75" style="position:absolute;left:0pt;margin-left:70.5pt;margin-top:40pt;height:26.8pt;width:30.25pt;z-index:251800576;mso-width-relative:page;mso-height-relative:page;" coordsize="21600,21600" o:gfxdata="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">
                      <v:imagedata r:id="rId355" o:title=""/>
                      <o:lock v:ext="edit"/>
                    </v:shape>
                  </w:pict>
                </mc:Fallback>
              </mc:AlternateContent>
            </w:r>
            <w:r>
              <w:rPr>
                <w:rFonts w:ascii="Times New Roman" w:hAnsi="Times New Roman" w:eastAsia="Times New Roman" w:cs="Times New Roman"/>
                <w:kern w:val="0"/>
                <w:sz w:val="24"/>
                <w:szCs w:val="24"/>
              </w:rPr>
              <w:drawing>
                <wp:inline distT="0" distB="0" distL="0" distR="0">
                  <wp:extent cx="2696210" cy="2696210"/>
                  <wp:effectExtent l="0" t="0" r="889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a:xfrm>
                            <a:off x="0" y="0"/>
                            <a:ext cx="2696210" cy="2696210"/>
                          </a:xfrm>
                          <a:prstGeom prst="rect">
                            <a:avLst/>
                          </a:prstGeom>
                          <a:noFill/>
                          <a:ln>
                            <a:noFill/>
                          </a:ln>
                        </pic:spPr>
                      </pic:pic>
                    </a:graphicData>
                  </a:graphic>
                </wp:inline>
              </w:drawing>
            </w: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Consolas" w:hAnsi="Consolas" w:eastAsia="Times New Roman" w:cs="Times New Roman"/>
                <w:color w:val="222222"/>
                <w:kern w:val="0"/>
                <w:sz w:val="18"/>
                <w:szCs w:val="18"/>
                <w:shd w:val="clear" w:color="auto" w:fill="FFFFFF"/>
              </w:rPr>
              <w:t>The excessive use of animations could be detrimental to learning. This is an example of: </w:t>
            </w: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mc:AlternateContent>
                <mc:Choice Requires="wps">
                  <w:drawing>
                    <wp:inline distT="0" distB="0" distL="0" distR="0">
                      <wp:extent cx="1963420" cy="299085"/>
                      <wp:effectExtent l="0" t="0" r="0" b="0"/>
                      <wp:docPr id="95" name="矩形 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963420" cy="29908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矩形 95" o:spid="_x0000_s1026" o:spt="1" style="height:23.55pt;width:154.6pt;" filled="f" stroked="f" coordsize="21600,21600" o:gfxdata="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F49pebWAAAABAEAAA8AAAAAAAAAAQAgAAAAOAAA&#10;AGRycy9kb3ducmV2LnhtbFBLAQIUABQAAAAIAIdO4kCegL899AEAAMQDAAAOAAAAAAAAAAEAIAAA&#10;ADsBAABkcnMvZTJvRG9jLnhtbFBLBQYAAAAABgAGAFkBAAChBQAAAAA=&#10;">
                      <v:fill on="f" focussize="0,0"/>
                      <v:stroke on="f"/>
                      <v:imagedata o:title=""/>
                      <o:lock v:ext="edit" aspectratio="t"/>
                      <w10:wrap type="none"/>
                      <w10:anchorlock/>
                    </v:rect>
                  </w:pict>
                </mc:Fallback>
              </mc:AlternateContent>
            </w:r>
            <w:r>
              <w:rPr>
                <w:rFonts w:ascii="Times New Roman" w:hAnsi="Times New Roman" w:eastAsia="Times New Roman" w:cs="Times New Roman"/>
                <w:kern w:val="0"/>
                <w:sz w:val="24"/>
                <w:szCs w:val="24"/>
              </w:rPr>
              <w:t>transient information effect</w:t>
            </w: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0"/>
              <w:ind w:left="0"/>
              <w:rPr>
                <w:rFonts w:hint="default" w:ascii="Times New Roman Bold" w:hAnsi="Times New Roman Bold" w:eastAsia="Times New Roman" w:cs="Times New Roman Bold"/>
                <w:b/>
                <w:bCs/>
                <w:kern w:val="0"/>
                <w:sz w:val="20"/>
                <w:szCs w:val="20"/>
              </w:rPr>
            </w:pP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sz w:val="24"/>
              </w:rPr>
              <mc:AlternateContent>
                <mc:Choice Requires="wps">
                  <w:drawing>
                    <wp:anchor distT="0" distB="0" distL="114300" distR="114300" simplePos="0" relativeHeight="251821056" behindDoc="0" locked="0" layoutInCell="1" allowOverlap="1">
                      <wp:simplePos x="0" y="0"/>
                      <wp:positionH relativeFrom="column">
                        <wp:posOffset>2434590</wp:posOffset>
                      </wp:positionH>
                      <wp:positionV relativeFrom="paragraph">
                        <wp:posOffset>651510</wp:posOffset>
                      </wp:positionV>
                      <wp:extent cx="169545" cy="302260"/>
                      <wp:effectExtent l="9525" t="9525" r="24130" b="18415"/>
                      <wp:wrapNone/>
                      <wp:docPr id="253" name="Ink 253"/>
                      <wp:cNvGraphicFramePr/>
                      <a:graphic xmlns:a="http://schemas.openxmlformats.org/drawingml/2006/main">
                        <a:graphicData uri="http://schemas.microsoft.com/office/word/2010/wordprocessingInk">
                          <mc:AlternateContent xmlns:a14="http://schemas.microsoft.com/office/drawing/2010/main">
                            <mc:Choice Requires="a14">
                              <w14:contentPart bwMode="clr" r:id="rId357">
                                <w14:nvContentPartPr>
                                  <w14:cNvPr id="253" name="Ink 253"/>
                                  <w14:cNvContentPartPr/>
                                </w14:nvContentPartPr>
                                <w14:xfrm>
                                  <a:off x="4679950" y="7497445"/>
                                  <a:ext cx="169545" cy="302260"/>
                                </w14:xfrm>
                              </w14:contentPart>
                            </mc:Choice>
                          </mc:AlternateContent>
                        </a:graphicData>
                      </a:graphic>
                    </wp:anchor>
                  </w:drawing>
                </mc:Choice>
                <mc:Fallback>
                  <w:pict>
                    <v:shape id="_x0000_s1026" o:spid="_x0000_s1026" o:spt="75" style="position:absolute;left:0pt;margin-left:191.7pt;margin-top:51.3pt;height:23.8pt;width:13.35pt;z-index:251821056;mso-width-relative:page;mso-height-relative:page;" coordsize="21600,21600" o:gfxdata="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">
                      <v:imagedata r:id="rId358" o:title=""/>
                      <o:lock v:ext="edit"/>
                    </v:shape>
                  </w:pict>
                </mc:Fallback>
              </mc:AlternateContent>
            </w:r>
            <w:r>
              <w:rPr>
                <w:sz w:val="24"/>
              </w:rPr>
              <mc:AlternateContent>
                <mc:Choice Requires="wps">
                  <w:drawing>
                    <wp:anchor distT="0" distB="0" distL="114300" distR="114300" simplePos="0" relativeHeight="251820032" behindDoc="0" locked="0" layoutInCell="1" allowOverlap="1">
                      <wp:simplePos x="0" y="0"/>
                      <wp:positionH relativeFrom="column">
                        <wp:posOffset>664210</wp:posOffset>
                      </wp:positionH>
                      <wp:positionV relativeFrom="paragraph">
                        <wp:posOffset>975995</wp:posOffset>
                      </wp:positionV>
                      <wp:extent cx="65405" cy="147955"/>
                      <wp:effectExtent l="9525" t="9525" r="26670" b="20320"/>
                      <wp:wrapNone/>
                      <wp:docPr id="252" name="Ink 252"/>
                      <wp:cNvGraphicFramePr/>
                      <a:graphic xmlns:a="http://schemas.openxmlformats.org/drawingml/2006/main">
                        <a:graphicData uri="http://schemas.microsoft.com/office/word/2010/wordprocessingInk">
                          <mc:AlternateContent xmlns:a14="http://schemas.microsoft.com/office/drawing/2010/main">
                            <mc:Choice Requires="a14">
                              <w14:contentPart bwMode="clr" r:id="rId359">
                                <w14:nvContentPartPr>
                                  <w14:cNvPr id="252" name="Ink 252"/>
                                  <w14:cNvContentPartPr/>
                                </w14:nvContentPartPr>
                                <w14:xfrm>
                                  <a:off x="2909570" y="7821930"/>
                                  <a:ext cx="65405" cy="147955"/>
                                </w14:xfrm>
                              </w14:contentPart>
                            </mc:Choice>
                          </mc:AlternateContent>
                        </a:graphicData>
                      </a:graphic>
                    </wp:anchor>
                  </w:drawing>
                </mc:Choice>
                <mc:Fallback>
                  <w:pict>
                    <v:shape id="_x0000_s1026" o:spid="_x0000_s1026" o:spt="75" style="position:absolute;left:0pt;margin-left:52.3pt;margin-top:76.85pt;height:11.65pt;width:5.15pt;z-index:251820032;mso-width-relative:page;mso-height-relative:page;" coordsize="21600,21600" o:gfxdata="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">
                      <v:imagedata r:id="rId360" o:title=""/>
                      <o:lock v:ext="edit"/>
                    </v:shape>
                  </w:pict>
                </mc:Fallback>
              </mc:AlternateContent>
            </w:r>
            <w:r>
              <w:rPr>
                <w:sz w:val="24"/>
              </w:rPr>
              <mc:AlternateContent>
                <mc:Choice Requires="wps">
                  <w:drawing>
                    <wp:anchor distT="0" distB="0" distL="114300" distR="114300" simplePos="0" relativeHeight="251819008" behindDoc="0" locked="0" layoutInCell="1" allowOverlap="1">
                      <wp:simplePos x="0" y="0"/>
                      <wp:positionH relativeFrom="column">
                        <wp:posOffset>603250</wp:posOffset>
                      </wp:positionH>
                      <wp:positionV relativeFrom="paragraph">
                        <wp:posOffset>1031240</wp:posOffset>
                      </wp:positionV>
                      <wp:extent cx="142875" cy="114935"/>
                      <wp:effectExtent l="9525" t="9525" r="25400" b="27940"/>
                      <wp:wrapNone/>
                      <wp:docPr id="251" name="Ink 251"/>
                      <wp:cNvGraphicFramePr/>
                      <a:graphic xmlns:a="http://schemas.openxmlformats.org/drawingml/2006/main">
                        <a:graphicData uri="http://schemas.microsoft.com/office/word/2010/wordprocessingInk">
                          <mc:AlternateContent xmlns:a14="http://schemas.microsoft.com/office/drawing/2010/main">
                            <mc:Choice Requires="a14">
                              <w14:contentPart bwMode="clr" r:id="rId361">
                                <w14:nvContentPartPr>
                                  <w14:cNvPr id="251" name="Ink 251"/>
                                  <w14:cNvContentPartPr/>
                                </w14:nvContentPartPr>
                                <w14:xfrm>
                                  <a:off x="2848610" y="7877175"/>
                                  <a:ext cx="142875" cy="114935"/>
                                </w14:xfrm>
                              </w14:contentPart>
                            </mc:Choice>
                          </mc:AlternateContent>
                        </a:graphicData>
                      </a:graphic>
                    </wp:anchor>
                  </w:drawing>
                </mc:Choice>
                <mc:Fallback>
                  <w:pict>
                    <v:shape id="_x0000_s1026" o:spid="_x0000_s1026" o:spt="75" style="position:absolute;left:0pt;margin-left:47.5pt;margin-top:81.2pt;height:9.05pt;width:11.25pt;z-index:251819008;mso-width-relative:page;mso-height-relative:page;" coordsize="21600,21600" o:gfxdata="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">
                      <v:imagedata r:id="rId362" o:title=""/>
                      <o:lock v:ext="edit"/>
                    </v:shape>
                  </w:pict>
                </mc:Fallback>
              </mc:AlternateContent>
            </w:r>
            <w:r>
              <w:rPr>
                <w:sz w:val="24"/>
              </w:rPr>
              <mc:AlternateContent>
                <mc:Choice Requires="wps">
                  <w:drawing>
                    <wp:anchor distT="0" distB="0" distL="114300" distR="114300" simplePos="0" relativeHeight="251817984" behindDoc="0" locked="0" layoutInCell="1" allowOverlap="1">
                      <wp:simplePos x="0" y="0"/>
                      <wp:positionH relativeFrom="column">
                        <wp:posOffset>1670050</wp:posOffset>
                      </wp:positionH>
                      <wp:positionV relativeFrom="paragraph">
                        <wp:posOffset>1130300</wp:posOffset>
                      </wp:positionV>
                      <wp:extent cx="65405" cy="48260"/>
                      <wp:effectExtent l="9525" t="9525" r="26670" b="18415"/>
                      <wp:wrapNone/>
                      <wp:docPr id="250" name="Ink 250"/>
                      <wp:cNvGraphicFramePr/>
                      <a:graphic xmlns:a="http://schemas.openxmlformats.org/drawingml/2006/main">
                        <a:graphicData uri="http://schemas.microsoft.com/office/word/2010/wordprocessingInk">
                          <mc:AlternateContent xmlns:a14="http://schemas.microsoft.com/office/drawing/2010/main">
                            <mc:Choice Requires="a14">
                              <w14:contentPart bwMode="clr" r:id="rId363">
                                <w14:nvContentPartPr>
                                  <w14:cNvPr id="250" name="Ink 250"/>
                                  <w14:cNvContentPartPr/>
                                </w14:nvContentPartPr>
                                <w14:xfrm>
                                  <a:off x="3915410" y="7976235"/>
                                  <a:ext cx="65405" cy="48260"/>
                                </w14:xfrm>
                              </w14:contentPart>
                            </mc:Choice>
                          </mc:AlternateContent>
                        </a:graphicData>
                      </a:graphic>
                    </wp:anchor>
                  </w:drawing>
                </mc:Choice>
                <mc:Fallback>
                  <w:pict>
                    <v:shape id="_x0000_s1026" o:spid="_x0000_s1026" o:spt="75" style="position:absolute;left:0pt;margin-left:131.5pt;margin-top:89pt;height:3.8pt;width:5.15pt;z-index:251817984;mso-width-relative:page;mso-height-relative:page;" coordsize="21600,21600" o:gfxdata="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">
                      <v:imagedata r:id="rId364" o:title=""/>
                      <o:lock v:ext="edit"/>
                    </v:shape>
                  </w:pict>
                </mc:Fallback>
              </mc:AlternateContent>
            </w:r>
            <w:r>
              <w:rPr>
                <w:sz w:val="24"/>
              </w:rPr>
              <mc:AlternateContent>
                <mc:Choice Requires="wps">
                  <w:drawing>
                    <wp:anchor distT="0" distB="0" distL="114300" distR="114300" simplePos="0" relativeHeight="251816960" behindDoc="0" locked="0" layoutInCell="1" allowOverlap="1">
                      <wp:simplePos x="0" y="0"/>
                      <wp:positionH relativeFrom="column">
                        <wp:posOffset>2418080</wp:posOffset>
                      </wp:positionH>
                      <wp:positionV relativeFrom="paragraph">
                        <wp:posOffset>233680</wp:posOffset>
                      </wp:positionV>
                      <wp:extent cx="295910" cy="356870"/>
                      <wp:effectExtent l="9525" t="9525" r="24765" b="14605"/>
                      <wp:wrapNone/>
                      <wp:docPr id="249" name="Ink 249"/>
                      <wp:cNvGraphicFramePr/>
                      <a:graphic xmlns:a="http://schemas.openxmlformats.org/drawingml/2006/main">
                        <a:graphicData uri="http://schemas.microsoft.com/office/word/2010/wordprocessingInk">
                          <mc:AlternateContent xmlns:a14="http://schemas.microsoft.com/office/drawing/2010/main">
                            <mc:Choice Requires="a14">
                              <w14:contentPart bwMode="clr" r:id="rId365">
                                <w14:nvContentPartPr>
                                  <w14:cNvPr id="249" name="Ink 249"/>
                                  <w14:cNvContentPartPr/>
                                </w14:nvContentPartPr>
                                <w14:xfrm>
                                  <a:off x="4663440" y="7079615"/>
                                  <a:ext cx="295910" cy="356870"/>
                                </w14:xfrm>
                              </w14:contentPart>
                            </mc:Choice>
                          </mc:AlternateContent>
                        </a:graphicData>
                      </a:graphic>
                    </wp:anchor>
                  </w:drawing>
                </mc:Choice>
                <mc:Fallback>
                  <w:pict>
                    <v:shape id="_x0000_s1026" o:spid="_x0000_s1026" o:spt="75" style="position:absolute;left:0pt;margin-left:190.4pt;margin-top:18.4pt;height:28.1pt;width:23.3pt;z-index:251816960;mso-width-relative:page;mso-height-relative:page;" coordsize="21600,21600" o:gfxdata="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&#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">
                      <v:imagedata r:id="rId366" o:title=""/>
                      <o:lock v:ext="edit"/>
                    </v:shape>
                  </w:pict>
                </mc:Fallback>
              </mc:AlternateContent>
            </w:r>
            <w:r>
              <w:rPr>
                <w:sz w:val="24"/>
              </w:rPr>
              <mc:AlternateContent>
                <mc:Choice Requires="wps">
                  <w:drawing>
                    <wp:anchor distT="0" distB="0" distL="114300" distR="114300" simplePos="0" relativeHeight="251815936" behindDoc="0" locked="0" layoutInCell="1" allowOverlap="1">
                      <wp:simplePos x="0" y="0"/>
                      <wp:positionH relativeFrom="column">
                        <wp:posOffset>1444625</wp:posOffset>
                      </wp:positionH>
                      <wp:positionV relativeFrom="paragraph">
                        <wp:posOffset>487045</wp:posOffset>
                      </wp:positionV>
                      <wp:extent cx="71120" cy="130810"/>
                      <wp:effectExtent l="9525" t="9525" r="20955" b="12065"/>
                      <wp:wrapNone/>
                      <wp:docPr id="248" name="Ink 248"/>
                      <wp:cNvGraphicFramePr/>
                      <a:graphic xmlns:a="http://schemas.openxmlformats.org/drawingml/2006/main">
                        <a:graphicData uri="http://schemas.microsoft.com/office/word/2010/wordprocessingInk">
                          <mc:AlternateContent xmlns:a14="http://schemas.microsoft.com/office/drawing/2010/main">
                            <mc:Choice Requires="a14">
                              <w14:contentPart bwMode="clr" r:id="rId367">
                                <w14:nvContentPartPr>
                                  <w14:cNvPr id="248" name="Ink 248"/>
                                  <w14:cNvContentPartPr/>
                                </w14:nvContentPartPr>
                                <w14:xfrm>
                                  <a:off x="3689985" y="7332980"/>
                                  <a:ext cx="71120" cy="130810"/>
                                </w14:xfrm>
                              </w14:contentPart>
                            </mc:Choice>
                          </mc:AlternateContent>
                        </a:graphicData>
                      </a:graphic>
                    </wp:anchor>
                  </w:drawing>
                </mc:Choice>
                <mc:Fallback>
                  <w:pict>
                    <v:shape id="_x0000_s1026" o:spid="_x0000_s1026" o:spt="75" style="position:absolute;left:0pt;margin-left:113.75pt;margin-top:38.35pt;height:10.3pt;width:5.6pt;z-index:251815936;mso-width-relative:page;mso-height-relative:page;" coordsize="21600,21600" o:gfxdata="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">
                      <v:imagedata r:id="rId368" o:title=""/>
                      <o:lock v:ext="edit"/>
                    </v:shape>
                  </w:pict>
                </mc:Fallback>
              </mc:AlternateContent>
            </w:r>
            <w:r>
              <w:rPr>
                <w:sz w:val="24"/>
              </w:rPr>
              <mc:AlternateContent>
                <mc:Choice Requires="wps">
                  <w:drawing>
                    <wp:anchor distT="0" distB="0" distL="114300" distR="114300" simplePos="0" relativeHeight="251814912" behindDoc="0" locked="0" layoutInCell="1" allowOverlap="1">
                      <wp:simplePos x="0" y="0"/>
                      <wp:positionH relativeFrom="column">
                        <wp:posOffset>1406525</wp:posOffset>
                      </wp:positionH>
                      <wp:positionV relativeFrom="paragraph">
                        <wp:posOffset>547370</wp:posOffset>
                      </wp:positionV>
                      <wp:extent cx="125730" cy="125730"/>
                      <wp:effectExtent l="9525" t="9525" r="17145" b="17145"/>
                      <wp:wrapNone/>
                      <wp:docPr id="247" name="Ink 247"/>
                      <wp:cNvGraphicFramePr/>
                      <a:graphic xmlns:a="http://schemas.openxmlformats.org/drawingml/2006/main">
                        <a:graphicData uri="http://schemas.microsoft.com/office/word/2010/wordprocessingInk">
                          <mc:AlternateContent xmlns:a14="http://schemas.microsoft.com/office/drawing/2010/main">
                            <mc:Choice Requires="a14">
                              <w14:contentPart bwMode="clr" r:id="rId369">
                                <w14:nvContentPartPr>
                                  <w14:cNvPr id="247" name="Ink 247"/>
                                  <w14:cNvContentPartPr/>
                                </w14:nvContentPartPr>
                                <w14:xfrm>
                                  <a:off x="3651885" y="7393305"/>
                                  <a:ext cx="125730" cy="125730"/>
                                </w14:xfrm>
                              </w14:contentPart>
                            </mc:Choice>
                          </mc:AlternateContent>
                        </a:graphicData>
                      </a:graphic>
                    </wp:anchor>
                  </w:drawing>
                </mc:Choice>
                <mc:Fallback>
                  <w:pict>
                    <v:shape id="_x0000_s1026" o:spid="_x0000_s1026" o:spt="75" style="position:absolute;left:0pt;margin-left:110.75pt;margin-top:43.1pt;height:9.9pt;width:9.9pt;z-index:251814912;mso-width-relative:page;mso-height-relative:page;" coordsize="21600,21600" o:gfxdata="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">
                      <v:imagedata r:id="rId370" o:title=""/>
                      <o:lock v:ext="edit"/>
                    </v:shape>
                  </w:pict>
                </mc:Fallback>
              </mc:AlternateContent>
            </w:r>
            <w:r>
              <w:rPr>
                <w:sz w:val="24"/>
              </w:rPr>
              <mc:AlternateContent>
                <mc:Choice Requires="wps">
                  <w:drawing>
                    <wp:anchor distT="0" distB="0" distL="114300" distR="114300" simplePos="0" relativeHeight="251813888" behindDoc="0" locked="0" layoutInCell="1" allowOverlap="1">
                      <wp:simplePos x="0" y="0"/>
                      <wp:positionH relativeFrom="column">
                        <wp:posOffset>471805</wp:posOffset>
                      </wp:positionH>
                      <wp:positionV relativeFrom="paragraph">
                        <wp:posOffset>734060</wp:posOffset>
                      </wp:positionV>
                      <wp:extent cx="186055" cy="137160"/>
                      <wp:effectExtent l="9525" t="9525" r="33020" b="31115"/>
                      <wp:wrapNone/>
                      <wp:docPr id="246" name="Ink 246"/>
                      <wp:cNvGraphicFramePr/>
                      <a:graphic xmlns:a="http://schemas.openxmlformats.org/drawingml/2006/main">
                        <a:graphicData uri="http://schemas.microsoft.com/office/word/2010/wordprocessingInk">
                          <mc:AlternateContent xmlns:a14="http://schemas.microsoft.com/office/drawing/2010/main">
                            <mc:Choice Requires="a14">
                              <w14:contentPart bwMode="clr" r:id="rId371">
                                <w14:nvContentPartPr>
                                  <w14:cNvPr id="246" name="Ink 246"/>
                                  <w14:cNvContentPartPr/>
                                </w14:nvContentPartPr>
                                <w14:xfrm>
                                  <a:off x="2717165" y="7579995"/>
                                  <a:ext cx="186055" cy="137160"/>
                                </w14:xfrm>
                              </w14:contentPart>
                            </mc:Choice>
                          </mc:AlternateContent>
                        </a:graphicData>
                      </a:graphic>
                    </wp:anchor>
                  </w:drawing>
                </mc:Choice>
                <mc:Fallback>
                  <w:pict>
                    <v:shape id="_x0000_s1026" o:spid="_x0000_s1026" o:spt="75" style="position:absolute;left:0pt;margin-left:37.15pt;margin-top:57.8pt;height:10.8pt;width:14.65pt;z-index:251813888;mso-width-relative:page;mso-height-relative:page;" coordsize="21600,21600" o:gfxdata="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">
                      <v:imagedata r:id="rId372" o:title=""/>
                      <o:lock v:ext="edit"/>
                    </v:shape>
                  </w:pict>
                </mc:Fallback>
              </mc:AlternateContent>
            </w:r>
            <w:r>
              <w:rPr>
                <w:sz w:val="24"/>
              </w:rPr>
              <mc:AlternateContent>
                <mc:Choice Requires="wps">
                  <w:drawing>
                    <wp:anchor distT="0" distB="0" distL="114300" distR="114300" simplePos="0" relativeHeight="251812864" behindDoc="0" locked="0" layoutInCell="1" allowOverlap="1">
                      <wp:simplePos x="0" y="0"/>
                      <wp:positionH relativeFrom="column">
                        <wp:posOffset>509905</wp:posOffset>
                      </wp:positionH>
                      <wp:positionV relativeFrom="paragraph">
                        <wp:posOffset>717550</wp:posOffset>
                      </wp:positionV>
                      <wp:extent cx="114935" cy="131445"/>
                      <wp:effectExtent l="9525" t="9525" r="27940" b="11430"/>
                      <wp:wrapNone/>
                      <wp:docPr id="245" name="Ink 245"/>
                      <wp:cNvGraphicFramePr/>
                      <a:graphic xmlns:a="http://schemas.openxmlformats.org/drawingml/2006/main">
                        <a:graphicData uri="http://schemas.microsoft.com/office/word/2010/wordprocessingInk">
                          <mc:AlternateContent xmlns:a14="http://schemas.microsoft.com/office/drawing/2010/main">
                            <mc:Choice Requires="a14">
                              <w14:contentPart bwMode="clr" r:id="rId373">
                                <w14:nvContentPartPr>
                                  <w14:cNvPr id="245" name="Ink 245"/>
                                  <w14:cNvContentPartPr/>
                                </w14:nvContentPartPr>
                                <w14:xfrm>
                                  <a:off x="2755265" y="7563485"/>
                                  <a:ext cx="114935" cy="131445"/>
                                </w14:xfrm>
                              </w14:contentPart>
                            </mc:Choice>
                          </mc:AlternateContent>
                        </a:graphicData>
                      </a:graphic>
                    </wp:anchor>
                  </w:drawing>
                </mc:Choice>
                <mc:Fallback>
                  <w:pict>
                    <v:shape id="_x0000_s1026" o:spid="_x0000_s1026" o:spt="75" style="position:absolute;left:0pt;margin-left:40.15pt;margin-top:56.5pt;height:10.35pt;width:9.05pt;z-index:251812864;mso-width-relative:page;mso-height-relative:page;" coordsize="21600,21600" o:gfxdata="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">
                      <v:imagedata r:id="rId374" o:title=""/>
                      <o:lock v:ext="edit"/>
                    </v:shape>
                  </w:pict>
                </mc:Fallback>
              </mc:AlternateContent>
            </w:r>
            <w:r>
              <w:rPr>
                <w:rFonts w:ascii="Times New Roman" w:hAnsi="Times New Roman" w:eastAsia="Times New Roman" w:cs="Times New Roman"/>
                <w:kern w:val="0"/>
                <w:sz w:val="24"/>
                <w:szCs w:val="24"/>
              </w:rPr>
              <w:drawing>
                <wp:inline distT="0" distB="0" distL="0" distR="0">
                  <wp:extent cx="2696210" cy="1125220"/>
                  <wp:effectExtent l="0" t="0" r="889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a:xfrm>
                            <a:off x="0" y="0"/>
                            <a:ext cx="2696210" cy="1125220"/>
                          </a:xfrm>
                          <a:prstGeom prst="rect">
                            <a:avLst/>
                          </a:prstGeom>
                          <a:noFill/>
                          <a:ln>
                            <a:noFill/>
                          </a:ln>
                        </pic:spPr>
                      </pic:pic>
                    </a:graphicData>
                  </a:graphic>
                </wp:inline>
              </w:drawing>
            </w: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0"/>
              <w:ind w:left="0"/>
              <w:rPr>
                <w:rFonts w:hint="default" w:ascii="Times New Roman Bold" w:hAnsi="Times New Roman Bold" w:eastAsia="Times New Roman" w:cs="Times New Roman Bold"/>
                <w:b/>
                <w:bCs/>
                <w:kern w:val="0"/>
                <w:sz w:val="24"/>
                <w:szCs w:val="24"/>
              </w:rPr>
            </w:pPr>
            <w:r>
              <w:rPr>
                <w:rFonts w:hint="default" w:ascii="Times New Roman Bold" w:hAnsi="Times New Roman Bold" w:eastAsia="Times New Roman" w:cs="Times New Roman Bold"/>
                <w:b/>
                <w:bCs/>
                <w:kern w:val="0"/>
                <w:sz w:val="24"/>
                <w:szCs w:val="24"/>
              </w:rPr>
              <w:t>不是flash的，所以不需要只放7个</w:t>
            </w:r>
          </w:p>
          <w:p>
            <w:pPr>
              <w:widowControl/>
              <w:autoSpaceDE/>
              <w:autoSpaceDN/>
              <w:spacing w:before="0"/>
              <w:ind w:left="0"/>
              <w:rPr>
                <w:rFonts w:hint="default" w:ascii="Times New Roman Bold" w:hAnsi="Times New Roman Bold" w:eastAsia="Times New Roman" w:cs="Times New Roman Bold"/>
                <w:b/>
                <w:bCs/>
                <w:kern w:val="0"/>
                <w:sz w:val="24"/>
                <w:szCs w:val="24"/>
              </w:rPr>
            </w:pPr>
            <w:r>
              <w:rPr>
                <w:rFonts w:hint="default" w:ascii="Times New Roman Bold" w:hAnsi="Times New Roman Bold" w:eastAsia="Times New Roman" w:cs="Times New Roman Bold"/>
                <w:b/>
                <w:bCs/>
                <w:kern w:val="0"/>
                <w:sz w:val="24"/>
                <w:szCs w:val="24"/>
              </w:rPr>
              <w:t>相似的要靠近</w:t>
            </w: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sz w:val="24"/>
              </w:rPr>
              <mc:AlternateContent>
                <mc:Choice Requires="wps">
                  <w:drawing>
                    <wp:anchor distT="0" distB="0" distL="114300" distR="114300" simplePos="0" relativeHeight="251846656" behindDoc="0" locked="0" layoutInCell="1" allowOverlap="1">
                      <wp:simplePos x="0" y="0"/>
                      <wp:positionH relativeFrom="column">
                        <wp:posOffset>4801235</wp:posOffset>
                      </wp:positionH>
                      <wp:positionV relativeFrom="paragraph">
                        <wp:posOffset>2342515</wp:posOffset>
                      </wp:positionV>
                      <wp:extent cx="52705" cy="219710"/>
                      <wp:effectExtent l="9525" t="9525" r="13970" b="24765"/>
                      <wp:wrapNone/>
                      <wp:docPr id="290" name="Ink 290"/>
                      <wp:cNvGraphicFramePr/>
                      <a:graphic xmlns:a="http://schemas.openxmlformats.org/drawingml/2006/main">
                        <a:graphicData uri="http://schemas.microsoft.com/office/word/2010/wordprocessingInk">
                          <mc:AlternateContent xmlns:a14="http://schemas.microsoft.com/office/drawing/2010/main">
                            <mc:Choice Requires="a14">
                              <w14:contentPart bwMode="clr" r:id="rId376">
                                <w14:nvContentPartPr>
                                  <w14:cNvPr id="290" name="Ink 290"/>
                                  <w14:cNvContentPartPr/>
                                </w14:nvContentPartPr>
                                <w14:xfrm>
                                  <a:off x="7046595" y="3304540"/>
                                  <a:ext cx="52705" cy="219710"/>
                                </w14:xfrm>
                              </w14:contentPart>
                            </mc:Choice>
                          </mc:AlternateContent>
                        </a:graphicData>
                      </a:graphic>
                    </wp:anchor>
                  </w:drawing>
                </mc:Choice>
                <mc:Fallback>
                  <w:pict>
                    <v:shape id="_x0000_s1026" o:spid="_x0000_s1026" o:spt="75" style="position:absolute;left:0pt;margin-left:378.05pt;margin-top:184.45pt;height:17.3pt;width:4.15pt;z-index:251846656;mso-width-relative:page;mso-height-relative:page;" coordsize="21600,21600" o:gfxdata="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">
                      <v:imagedata r:id="rId377" o:title=""/>
                      <o:lock v:ext="edit"/>
                    </v:shape>
                  </w:pict>
                </mc:Fallback>
              </mc:AlternateContent>
            </w:r>
            <w:r>
              <w:rPr>
                <w:sz w:val="24"/>
              </w:rPr>
              <mc:AlternateContent>
                <mc:Choice Requires="wps">
                  <w:drawing>
                    <wp:anchor distT="0" distB="0" distL="114300" distR="114300" simplePos="0" relativeHeight="251845632" behindDoc="0" locked="0" layoutInCell="1" allowOverlap="1">
                      <wp:simplePos x="0" y="0"/>
                      <wp:positionH relativeFrom="column">
                        <wp:posOffset>4740275</wp:posOffset>
                      </wp:positionH>
                      <wp:positionV relativeFrom="paragraph">
                        <wp:posOffset>2433320</wp:posOffset>
                      </wp:positionV>
                      <wp:extent cx="144145" cy="45085"/>
                      <wp:effectExtent l="9525" t="9525" r="24130" b="21590"/>
                      <wp:wrapNone/>
                      <wp:docPr id="289" name="Ink 289"/>
                      <wp:cNvGraphicFramePr/>
                      <a:graphic xmlns:a="http://schemas.openxmlformats.org/drawingml/2006/main">
                        <a:graphicData uri="http://schemas.microsoft.com/office/word/2010/wordprocessingInk">
                          <mc:AlternateContent xmlns:a14="http://schemas.microsoft.com/office/drawing/2010/main">
                            <mc:Choice Requires="a14">
                              <w14:contentPart bwMode="clr" r:id="rId378">
                                <w14:nvContentPartPr>
                                  <w14:cNvPr id="289" name="Ink 289"/>
                                  <w14:cNvContentPartPr/>
                                </w14:nvContentPartPr>
                                <w14:xfrm>
                                  <a:off x="6985635" y="3395345"/>
                                  <a:ext cx="144145" cy="45085"/>
                                </w14:xfrm>
                              </w14:contentPart>
                            </mc:Choice>
                          </mc:AlternateContent>
                        </a:graphicData>
                      </a:graphic>
                    </wp:anchor>
                  </w:drawing>
                </mc:Choice>
                <mc:Fallback>
                  <w:pict>
                    <v:shape id="_x0000_s1026" o:spid="_x0000_s1026" o:spt="75" style="position:absolute;left:0pt;margin-left:373.25pt;margin-top:191.6pt;height:3.55pt;width:11.35pt;z-index:251845632;mso-width-relative:page;mso-height-relative:page;" coordsize="21600,21600" o:gfxdata="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">
                      <v:imagedata r:id="rId379" o:title=""/>
                      <o:lock v:ext="edit"/>
                    </v:shape>
                  </w:pict>
                </mc:Fallback>
              </mc:AlternateContent>
            </w:r>
            <w:r>
              <w:rPr>
                <w:sz w:val="24"/>
              </w:rPr>
              <mc:AlternateContent>
                <mc:Choice Requires="wps">
                  <w:drawing>
                    <wp:anchor distT="0" distB="0" distL="114300" distR="114300" simplePos="0" relativeHeight="251843584" behindDoc="0" locked="0" layoutInCell="1" allowOverlap="1">
                      <wp:simplePos x="0" y="0"/>
                      <wp:positionH relativeFrom="column">
                        <wp:posOffset>869950</wp:posOffset>
                      </wp:positionH>
                      <wp:positionV relativeFrom="paragraph">
                        <wp:posOffset>1707515</wp:posOffset>
                      </wp:positionV>
                      <wp:extent cx="144145" cy="144145"/>
                      <wp:effectExtent l="9525" t="9525" r="24130" b="24130"/>
                      <wp:wrapNone/>
                      <wp:docPr id="281" name="Ink 281"/>
                      <wp:cNvGraphicFramePr/>
                      <a:graphic xmlns:a="http://schemas.openxmlformats.org/drawingml/2006/main">
                        <a:graphicData uri="http://schemas.microsoft.com/office/word/2010/wordprocessingInk">
                          <mc:AlternateContent xmlns:a14="http://schemas.microsoft.com/office/drawing/2010/main">
                            <mc:Choice Requires="a14">
                              <w14:contentPart bwMode="clr" r:id="rId380">
                                <w14:nvContentPartPr>
                                  <w14:cNvPr id="281" name="Ink 281"/>
                                  <w14:cNvContentPartPr/>
                                </w14:nvContentPartPr>
                                <w14:xfrm>
                                  <a:off x="3115310" y="2669540"/>
                                  <a:ext cx="144145" cy="144145"/>
                                </w14:xfrm>
                              </w14:contentPart>
                            </mc:Choice>
                          </mc:AlternateContent>
                        </a:graphicData>
                      </a:graphic>
                    </wp:anchor>
                  </w:drawing>
                </mc:Choice>
                <mc:Fallback>
                  <w:pict>
                    <v:shape id="_x0000_s1026" o:spid="_x0000_s1026" o:spt="75" style="position:absolute;left:0pt;margin-left:68.5pt;margin-top:134.45pt;height:11.35pt;width:11.35pt;z-index:251843584;mso-width-relative:page;mso-height-relative:page;" coordsize="21600,21600" o:gfxdata="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">
                      <v:imagedata r:id="rId381" o:title=""/>
                      <o:lock v:ext="edit"/>
                    </v:shape>
                  </w:pict>
                </mc:Fallback>
              </mc:AlternateContent>
            </w:r>
            <w:r>
              <w:rPr>
                <w:sz w:val="24"/>
              </w:rPr>
              <mc:AlternateContent>
                <mc:Choice Requires="wps">
                  <w:drawing>
                    <wp:anchor distT="0" distB="0" distL="114300" distR="114300" simplePos="0" relativeHeight="251842560" behindDoc="0" locked="0" layoutInCell="1" allowOverlap="1">
                      <wp:simplePos x="0" y="0"/>
                      <wp:positionH relativeFrom="column">
                        <wp:posOffset>299720</wp:posOffset>
                      </wp:positionH>
                      <wp:positionV relativeFrom="paragraph">
                        <wp:posOffset>1958340</wp:posOffset>
                      </wp:positionV>
                      <wp:extent cx="2904490" cy="52705"/>
                      <wp:effectExtent l="9525" t="9525" r="32385" b="13970"/>
                      <wp:wrapNone/>
                      <wp:docPr id="280" name="Ink 280"/>
                      <wp:cNvGraphicFramePr/>
                      <a:graphic xmlns:a="http://schemas.openxmlformats.org/drawingml/2006/main">
                        <a:graphicData uri="http://schemas.microsoft.com/office/word/2010/wordprocessingInk">
                          <mc:AlternateContent xmlns:a14="http://schemas.microsoft.com/office/drawing/2010/main">
                            <mc:Choice Requires="a14">
                              <w14:contentPart bwMode="clr" r:id="rId382">
                                <w14:nvContentPartPr>
                                  <w14:cNvPr id="280" name="Ink 280"/>
                                  <w14:cNvContentPartPr/>
                                </w14:nvContentPartPr>
                                <w14:xfrm>
                                  <a:off x="2545080" y="2920365"/>
                                  <a:ext cx="2904490" cy="52705"/>
                                </w14:xfrm>
                              </w14:contentPart>
                            </mc:Choice>
                          </mc:AlternateContent>
                        </a:graphicData>
                      </a:graphic>
                    </wp:anchor>
                  </w:drawing>
                </mc:Choice>
                <mc:Fallback>
                  <w:pict>
                    <v:shape id="_x0000_s1026" o:spid="_x0000_s1026" o:spt="75" style="position:absolute;left:0pt;margin-left:23.6pt;margin-top:154.2pt;height:4.15pt;width:228.7pt;z-index:251842560;mso-width-relative:page;mso-height-relative:page;" coordsize="21600,21600" o:gfxdata="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">
                      <v:imagedata r:id="rId383" o:title=""/>
                      <o:lock v:ext="edit"/>
                    </v:shape>
                  </w:pict>
                </mc:Fallback>
              </mc:AlternateContent>
            </w:r>
            <w:r>
              <w:rPr>
                <w:sz w:val="24"/>
              </w:rPr>
              <mc:AlternateContent>
                <mc:Choice Requires="wps">
                  <w:drawing>
                    <wp:anchor distT="0" distB="0" distL="114300" distR="114300" simplePos="0" relativeHeight="251838464" behindDoc="0" locked="0" layoutInCell="1" allowOverlap="1">
                      <wp:simplePos x="0" y="0"/>
                      <wp:positionH relativeFrom="column">
                        <wp:posOffset>1500505</wp:posOffset>
                      </wp:positionH>
                      <wp:positionV relativeFrom="paragraph">
                        <wp:posOffset>554990</wp:posOffset>
                      </wp:positionV>
                      <wp:extent cx="197485" cy="273050"/>
                      <wp:effectExtent l="9525" t="9525" r="21590" b="22225"/>
                      <wp:wrapNone/>
                      <wp:docPr id="276" name="Ink 276"/>
                      <wp:cNvGraphicFramePr/>
                      <a:graphic xmlns:a="http://schemas.openxmlformats.org/drawingml/2006/main">
                        <a:graphicData uri="http://schemas.microsoft.com/office/word/2010/wordprocessingInk">
                          <mc:AlternateContent xmlns:a14="http://schemas.microsoft.com/office/drawing/2010/main">
                            <mc:Choice Requires="a14">
                              <w14:contentPart bwMode="clr" r:id="rId384">
                                <w14:nvContentPartPr>
                                  <w14:cNvPr id="276" name="Ink 276"/>
                                  <w14:cNvContentPartPr/>
                                </w14:nvContentPartPr>
                                <w14:xfrm>
                                  <a:off x="3745865" y="1517015"/>
                                  <a:ext cx="197485" cy="273050"/>
                                </w14:xfrm>
                              </w14:contentPart>
                            </mc:Choice>
                          </mc:AlternateContent>
                        </a:graphicData>
                      </a:graphic>
                    </wp:anchor>
                  </w:drawing>
                </mc:Choice>
                <mc:Fallback>
                  <w:pict>
                    <v:shape id="_x0000_s1026" o:spid="_x0000_s1026" o:spt="75" style="position:absolute;left:0pt;margin-left:118.15pt;margin-top:43.7pt;height:21.5pt;width:15.55pt;z-index:251838464;mso-width-relative:page;mso-height-relative:page;" coordsize="21600,21600" o:gfxdata="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">
                      <v:imagedata r:id="rId385" o:title=""/>
                      <o:lock v:ext="edit"/>
                    </v:shape>
                  </w:pict>
                </mc:Fallback>
              </mc:AlternateContent>
            </w:r>
            <w:r>
              <w:rPr>
                <w:sz w:val="24"/>
              </w:rPr>
              <mc:AlternateContent>
                <mc:Choice Requires="wps">
                  <w:drawing>
                    <wp:anchor distT="0" distB="0" distL="114300" distR="114300" simplePos="0" relativeHeight="251837440" behindDoc="0" locked="0" layoutInCell="1" allowOverlap="1">
                      <wp:simplePos x="0" y="0"/>
                      <wp:positionH relativeFrom="column">
                        <wp:posOffset>1454785</wp:posOffset>
                      </wp:positionH>
                      <wp:positionV relativeFrom="paragraph">
                        <wp:posOffset>615950</wp:posOffset>
                      </wp:positionV>
                      <wp:extent cx="387350" cy="158750"/>
                      <wp:effectExtent l="9525" t="9525" r="9525" b="9525"/>
                      <wp:wrapNone/>
                      <wp:docPr id="275" name="Ink 275"/>
                      <wp:cNvGraphicFramePr/>
                      <a:graphic xmlns:a="http://schemas.openxmlformats.org/drawingml/2006/main">
                        <a:graphicData uri="http://schemas.microsoft.com/office/word/2010/wordprocessingInk">
                          <mc:AlternateContent xmlns:a14="http://schemas.microsoft.com/office/drawing/2010/main">
                            <mc:Choice Requires="a14">
                              <w14:contentPart bwMode="clr" r:id="rId386">
                                <w14:nvContentPartPr>
                                  <w14:cNvPr id="275" name="Ink 275"/>
                                  <w14:cNvContentPartPr/>
                                </w14:nvContentPartPr>
                                <w14:xfrm>
                                  <a:off x="3700145" y="1577975"/>
                                  <a:ext cx="387350" cy="158750"/>
                                </w14:xfrm>
                              </w14:contentPart>
                            </mc:Choice>
                          </mc:AlternateContent>
                        </a:graphicData>
                      </a:graphic>
                    </wp:anchor>
                  </w:drawing>
                </mc:Choice>
                <mc:Fallback>
                  <w:pict>
                    <v:shape id="_x0000_s1026" o:spid="_x0000_s1026" o:spt="75" style="position:absolute;left:0pt;margin-left:114.55pt;margin-top:48.5pt;height:12.5pt;width:30.5pt;z-index:251837440;mso-width-relative:page;mso-height-relative:page;" coordsize="21600,21600" o:gfxdata="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">
                      <v:imagedata r:id="rId387" o:title=""/>
                      <o:lock v:ext="edit"/>
                    </v:shape>
                  </w:pict>
                </mc:Fallback>
              </mc:AlternateContent>
            </w:r>
            <w:r>
              <w:rPr>
                <w:sz w:val="24"/>
              </w:rPr>
              <mc:AlternateContent>
                <mc:Choice Requires="wps">
                  <w:drawing>
                    <wp:anchor distT="0" distB="0" distL="114300" distR="114300" simplePos="0" relativeHeight="251836416" behindDoc="0" locked="0" layoutInCell="1" allowOverlap="1">
                      <wp:simplePos x="0" y="0"/>
                      <wp:positionH relativeFrom="column">
                        <wp:posOffset>1341120</wp:posOffset>
                      </wp:positionH>
                      <wp:positionV relativeFrom="paragraph">
                        <wp:posOffset>1018540</wp:posOffset>
                      </wp:positionV>
                      <wp:extent cx="584835" cy="14605"/>
                      <wp:effectExtent l="0" t="0" r="0" b="0"/>
                      <wp:wrapNone/>
                      <wp:docPr id="274" name="Ink 274"/>
                      <wp:cNvGraphicFramePr/>
                      <a:graphic xmlns:a="http://schemas.openxmlformats.org/drawingml/2006/main">
                        <a:graphicData uri="http://schemas.microsoft.com/office/word/2010/wordprocessingInk">
                          <mc:AlternateContent xmlns:a14="http://schemas.microsoft.com/office/drawing/2010/main">
                            <mc:Choice Requires="a14">
                              <w14:contentPart bwMode="clr" r:id="rId388">
                                <w14:nvContentPartPr>
                                  <w14:cNvPr id="274" name="Ink 274"/>
                                  <w14:cNvContentPartPr/>
                                </w14:nvContentPartPr>
                                <w14:xfrm>
                                  <a:off x="3586480" y="1980565"/>
                                  <a:ext cx="584835" cy="14605"/>
                                </w14:xfrm>
                              </w14:contentPart>
                            </mc:Choice>
                          </mc:AlternateContent>
                        </a:graphicData>
                      </a:graphic>
                    </wp:anchor>
                  </w:drawing>
                </mc:Choice>
                <mc:Fallback>
                  <w:pict>
                    <v:shape id="_x0000_s1026" o:spid="_x0000_s1026" o:spt="75" style="position:absolute;left:0pt;margin-left:105.6pt;margin-top:80.2pt;height:1.15pt;width:46.05pt;z-index:251836416;mso-width-relative:page;mso-height-relative:page;" coordsize="21600,21600" o:gfxdata="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">
                      <v:imagedata r:id="rId389" o:title=""/>
                      <o:lock v:ext="edit"/>
                    </v:shape>
                  </w:pict>
                </mc:Fallback>
              </mc:AlternateContent>
            </w:r>
            <w:r>
              <w:rPr>
                <w:sz w:val="24"/>
              </w:rPr>
              <mc:AlternateContent>
                <mc:Choice Requires="wps">
                  <w:drawing>
                    <wp:anchor distT="0" distB="0" distL="114300" distR="114300" simplePos="0" relativeHeight="251835392" behindDoc="0" locked="0" layoutInCell="1" allowOverlap="1">
                      <wp:simplePos x="0" y="0"/>
                      <wp:positionH relativeFrom="column">
                        <wp:posOffset>2063750</wp:posOffset>
                      </wp:positionH>
                      <wp:positionV relativeFrom="paragraph">
                        <wp:posOffset>600710</wp:posOffset>
                      </wp:positionV>
                      <wp:extent cx="554355" cy="470535"/>
                      <wp:effectExtent l="9525" t="9525" r="20320" b="27940"/>
                      <wp:wrapNone/>
                      <wp:docPr id="273" name="Ink 273"/>
                      <wp:cNvGraphicFramePr/>
                      <a:graphic xmlns:a="http://schemas.openxmlformats.org/drawingml/2006/main">
                        <a:graphicData uri="http://schemas.microsoft.com/office/word/2010/wordprocessingInk">
                          <mc:AlternateContent xmlns:a14="http://schemas.microsoft.com/office/drawing/2010/main">
                            <mc:Choice Requires="a14">
                              <w14:contentPart bwMode="clr" r:id="rId390">
                                <w14:nvContentPartPr>
                                  <w14:cNvPr id="273" name="Ink 273"/>
                                  <w14:cNvContentPartPr/>
                                </w14:nvContentPartPr>
                                <w14:xfrm>
                                  <a:off x="4309110" y="1562735"/>
                                  <a:ext cx="554355" cy="470535"/>
                                </w14:xfrm>
                              </w14:contentPart>
                            </mc:Choice>
                          </mc:AlternateContent>
                        </a:graphicData>
                      </a:graphic>
                    </wp:anchor>
                  </w:drawing>
                </mc:Choice>
                <mc:Fallback>
                  <w:pict>
                    <v:shape id="_x0000_s1026" o:spid="_x0000_s1026" o:spt="75" style="position:absolute;left:0pt;margin-left:162.5pt;margin-top:47.3pt;height:37.05pt;width:43.65pt;z-index:251835392;mso-width-relative:page;mso-height-relative:page;" coordsize="21600,21600" o:gfxdata="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">
                      <v:imagedata r:id="rId391" o:title=""/>
                      <o:lock v:ext="edit"/>
                    </v:shape>
                  </w:pict>
                </mc:Fallback>
              </mc:AlternateContent>
            </w:r>
            <w:r>
              <w:rPr>
                <w:sz w:val="24"/>
              </w:rPr>
              <mc:AlternateContent>
                <mc:Choice Requires="wps">
                  <w:drawing>
                    <wp:anchor distT="0" distB="0" distL="114300" distR="114300" simplePos="0" relativeHeight="251834368" behindDoc="0" locked="0" layoutInCell="1" allowOverlap="1">
                      <wp:simplePos x="0" y="0"/>
                      <wp:positionH relativeFrom="column">
                        <wp:posOffset>1957070</wp:posOffset>
                      </wp:positionH>
                      <wp:positionV relativeFrom="paragraph">
                        <wp:posOffset>623570</wp:posOffset>
                      </wp:positionV>
                      <wp:extent cx="638175" cy="363855"/>
                      <wp:effectExtent l="9525" t="9525" r="12700" b="33020"/>
                      <wp:wrapNone/>
                      <wp:docPr id="272" name="Ink 272"/>
                      <wp:cNvGraphicFramePr/>
                      <a:graphic xmlns:a="http://schemas.openxmlformats.org/drawingml/2006/main">
                        <a:graphicData uri="http://schemas.microsoft.com/office/word/2010/wordprocessingInk">
                          <mc:AlternateContent xmlns:a14="http://schemas.microsoft.com/office/drawing/2010/main">
                            <mc:Choice Requires="a14">
                              <w14:contentPart bwMode="clr" r:id="rId392">
                                <w14:nvContentPartPr>
                                  <w14:cNvPr id="272" name="Ink 272"/>
                                  <w14:cNvContentPartPr/>
                                </w14:nvContentPartPr>
                                <w14:xfrm>
                                  <a:off x="4202430" y="1585595"/>
                                  <a:ext cx="638175" cy="363855"/>
                                </w14:xfrm>
                              </w14:contentPart>
                            </mc:Choice>
                          </mc:AlternateContent>
                        </a:graphicData>
                      </a:graphic>
                    </wp:anchor>
                  </w:drawing>
                </mc:Choice>
                <mc:Fallback>
                  <w:pict>
                    <v:shape id="_x0000_s1026" o:spid="_x0000_s1026" o:spt="75" style="position:absolute;left:0pt;margin-left:154.1pt;margin-top:49.1pt;height:28.65pt;width:50.25pt;z-index:251834368;mso-width-relative:page;mso-height-relative:page;" coordsize="21600,21600" o:gfxdata="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">
                      <v:imagedata r:id="rId393" o:title=""/>
                      <o:lock v:ext="edit"/>
                    </v:shape>
                  </w:pict>
                </mc:Fallback>
              </mc:AlternateContent>
            </w:r>
            <w:r>
              <w:rPr>
                <w:sz w:val="24"/>
              </w:rPr>
              <mc:AlternateContent>
                <mc:Choice Requires="wps">
                  <w:drawing>
                    <wp:anchor distT="0" distB="0" distL="114300" distR="114300" simplePos="0" relativeHeight="251833344" behindDoc="0" locked="0" layoutInCell="1" allowOverlap="1">
                      <wp:simplePos x="0" y="0"/>
                      <wp:positionH relativeFrom="column">
                        <wp:posOffset>4679315</wp:posOffset>
                      </wp:positionH>
                      <wp:positionV relativeFrom="paragraph">
                        <wp:posOffset>2068195</wp:posOffset>
                      </wp:positionV>
                      <wp:extent cx="67945" cy="60325"/>
                      <wp:effectExtent l="9525" t="9525" r="24130" b="31750"/>
                      <wp:wrapNone/>
                      <wp:docPr id="271" name="Ink 271"/>
                      <wp:cNvGraphicFramePr/>
                      <a:graphic xmlns:a="http://schemas.openxmlformats.org/drawingml/2006/main">
                        <a:graphicData uri="http://schemas.microsoft.com/office/word/2010/wordprocessingInk">
                          <mc:AlternateContent xmlns:a14="http://schemas.microsoft.com/office/drawing/2010/main">
                            <mc:Choice Requires="a14">
                              <w14:contentPart bwMode="clr" r:id="rId394">
                                <w14:nvContentPartPr>
                                  <w14:cNvPr id="271" name="Ink 271"/>
                                  <w14:cNvContentPartPr/>
                                </w14:nvContentPartPr>
                                <w14:xfrm>
                                  <a:off x="6924675" y="3030220"/>
                                  <a:ext cx="67945" cy="60325"/>
                                </w14:xfrm>
                              </w14:contentPart>
                            </mc:Choice>
                          </mc:AlternateContent>
                        </a:graphicData>
                      </a:graphic>
                    </wp:anchor>
                  </w:drawing>
                </mc:Choice>
                <mc:Fallback>
                  <w:pict>
                    <v:shape id="_x0000_s1026" o:spid="_x0000_s1026" o:spt="75" style="position:absolute;left:0pt;margin-left:368.45pt;margin-top:162.85pt;height:4.75pt;width:5.35pt;z-index:251833344;mso-width-relative:page;mso-height-relative:page;" coordsize="21600,21600" o:gfxdata="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">
                      <v:imagedata r:id="rId395" o:title=""/>
                      <o:lock v:ext="edit"/>
                    </v:shape>
                  </w:pict>
                </mc:Fallback>
              </mc:AlternateContent>
            </w:r>
            <w:r>
              <w:rPr>
                <w:sz w:val="24"/>
              </w:rPr>
              <mc:AlternateContent>
                <mc:Choice Requires="wps">
                  <w:drawing>
                    <wp:anchor distT="0" distB="0" distL="114300" distR="114300" simplePos="0" relativeHeight="251832320" behindDoc="0" locked="0" layoutInCell="1" allowOverlap="1">
                      <wp:simplePos x="0" y="0"/>
                      <wp:positionH relativeFrom="column">
                        <wp:posOffset>4558030</wp:posOffset>
                      </wp:positionH>
                      <wp:positionV relativeFrom="paragraph">
                        <wp:posOffset>1779270</wp:posOffset>
                      </wp:positionV>
                      <wp:extent cx="151130" cy="212090"/>
                      <wp:effectExtent l="9525" t="9525" r="17145" b="32385"/>
                      <wp:wrapNone/>
                      <wp:docPr id="270" name="Ink 270"/>
                      <wp:cNvGraphicFramePr/>
                      <a:graphic xmlns:a="http://schemas.openxmlformats.org/drawingml/2006/main">
                        <a:graphicData uri="http://schemas.microsoft.com/office/word/2010/wordprocessingInk">
                          <mc:AlternateContent xmlns:a14="http://schemas.microsoft.com/office/drawing/2010/main">
                            <mc:Choice Requires="a14">
                              <w14:contentPart bwMode="clr" r:id="rId396">
                                <w14:nvContentPartPr>
                                  <w14:cNvPr id="270" name="Ink 270"/>
                                  <w14:cNvContentPartPr/>
                                </w14:nvContentPartPr>
                                <w14:xfrm>
                                  <a:off x="6803390" y="2741295"/>
                                  <a:ext cx="151130" cy="212090"/>
                                </w14:xfrm>
                              </w14:contentPart>
                            </mc:Choice>
                          </mc:AlternateContent>
                        </a:graphicData>
                      </a:graphic>
                    </wp:anchor>
                  </w:drawing>
                </mc:Choice>
                <mc:Fallback>
                  <w:pict>
                    <v:shape id="_x0000_s1026" o:spid="_x0000_s1026" o:spt="75" style="position:absolute;left:0pt;margin-left:358.9pt;margin-top:140.1pt;height:16.7pt;width:11.9pt;z-index:251832320;mso-width-relative:page;mso-height-relative:page;" coordsize="21600,21600" o:gfxdata="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">
                      <v:imagedata r:id="rId397" o:title=""/>
                      <o:lock v:ext="edit"/>
                    </v:shape>
                  </w:pict>
                </mc:Fallback>
              </mc:AlternateContent>
            </w:r>
            <w:r>
              <w:rPr>
                <w:sz w:val="24"/>
              </w:rPr>
              <mc:AlternateContent>
                <mc:Choice Requires="wps">
                  <w:drawing>
                    <wp:anchor distT="0" distB="0" distL="114300" distR="114300" simplePos="0" relativeHeight="251830272" behindDoc="0" locked="0" layoutInCell="1" allowOverlap="1">
                      <wp:simplePos x="0" y="0"/>
                      <wp:positionH relativeFrom="column">
                        <wp:posOffset>4246245</wp:posOffset>
                      </wp:positionH>
                      <wp:positionV relativeFrom="paragraph">
                        <wp:posOffset>2280920</wp:posOffset>
                      </wp:positionV>
                      <wp:extent cx="257810" cy="258445"/>
                      <wp:effectExtent l="9525" t="9525" r="12065" b="11430"/>
                      <wp:wrapNone/>
                      <wp:docPr id="268" name="Ink 268"/>
                      <wp:cNvGraphicFramePr/>
                      <a:graphic xmlns:a="http://schemas.openxmlformats.org/drawingml/2006/main">
                        <a:graphicData uri="http://schemas.microsoft.com/office/word/2010/wordprocessingInk">
                          <mc:AlternateContent xmlns:a14="http://schemas.microsoft.com/office/drawing/2010/main">
                            <mc:Choice Requires="a14">
                              <w14:contentPart bwMode="clr" r:id="rId398">
                                <w14:nvContentPartPr>
                                  <w14:cNvPr id="268" name="Ink 268"/>
                                  <w14:cNvContentPartPr/>
                                </w14:nvContentPartPr>
                                <w14:xfrm>
                                  <a:off x="6491605" y="3242945"/>
                                  <a:ext cx="257810" cy="258445"/>
                                </w14:xfrm>
                              </w14:contentPart>
                            </mc:Choice>
                          </mc:AlternateContent>
                        </a:graphicData>
                      </a:graphic>
                    </wp:anchor>
                  </w:drawing>
                </mc:Choice>
                <mc:Fallback>
                  <w:pict>
                    <v:shape id="_x0000_s1026" o:spid="_x0000_s1026" o:spt="75" style="position:absolute;left:0pt;margin-left:334.35pt;margin-top:179.6pt;height:20.35pt;width:20.3pt;z-index:251830272;mso-width-relative:page;mso-height-relative:page;" coordsize="21600,21600" o:gfxdata="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">
                      <v:imagedata r:id="rId399" o:title=""/>
                      <o:lock v:ext="edit"/>
                    </v:shape>
                  </w:pict>
                </mc:Fallback>
              </mc:AlternateContent>
            </w:r>
            <w:r>
              <w:rPr>
                <w:sz w:val="24"/>
              </w:rPr>
              <mc:AlternateContent>
                <mc:Choice Requires="wps">
                  <w:drawing>
                    <wp:anchor distT="0" distB="0" distL="114300" distR="114300" simplePos="0" relativeHeight="251829248" behindDoc="0" locked="0" layoutInCell="1" allowOverlap="1">
                      <wp:simplePos x="0" y="0"/>
                      <wp:positionH relativeFrom="column">
                        <wp:posOffset>3021965</wp:posOffset>
                      </wp:positionH>
                      <wp:positionV relativeFrom="paragraph">
                        <wp:posOffset>1444625</wp:posOffset>
                      </wp:positionV>
                      <wp:extent cx="356235" cy="242570"/>
                      <wp:effectExtent l="9525" t="9525" r="15240" b="27305"/>
                      <wp:wrapNone/>
                      <wp:docPr id="267" name="Ink 267"/>
                      <wp:cNvGraphicFramePr/>
                      <a:graphic xmlns:a="http://schemas.openxmlformats.org/drawingml/2006/main">
                        <a:graphicData uri="http://schemas.microsoft.com/office/word/2010/wordprocessingInk">
                          <mc:AlternateContent xmlns:a14="http://schemas.microsoft.com/office/drawing/2010/main">
                            <mc:Choice Requires="a14">
                              <w14:contentPart bwMode="clr" r:id="rId400">
                                <w14:nvContentPartPr>
                                  <w14:cNvPr id="267" name="Ink 267"/>
                                  <w14:cNvContentPartPr/>
                                </w14:nvContentPartPr>
                                <w14:xfrm>
                                  <a:off x="5267325" y="2406650"/>
                                  <a:ext cx="356235" cy="242570"/>
                                </w14:xfrm>
                              </w14:contentPart>
                            </mc:Choice>
                          </mc:AlternateContent>
                        </a:graphicData>
                      </a:graphic>
                    </wp:anchor>
                  </w:drawing>
                </mc:Choice>
                <mc:Fallback>
                  <w:pict>
                    <v:shape id="_x0000_s1026" o:spid="_x0000_s1026" o:spt="75" style="position:absolute;left:0pt;margin-left:237.95pt;margin-top:113.75pt;height:19.1pt;width:28.05pt;z-index:251829248;mso-width-relative:page;mso-height-relative:page;" coordsize="21600,21600" o:gfxdata="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">
                      <v:imagedata r:id="rId401" o:title=""/>
                      <o:lock v:ext="edit"/>
                    </v:shape>
                  </w:pict>
                </mc:Fallback>
              </mc:AlternateContent>
            </w:r>
            <w:r>
              <w:rPr>
                <w:sz w:val="24"/>
              </w:rPr>
              <mc:AlternateContent>
                <mc:Choice Requires="wps">
                  <w:drawing>
                    <wp:anchor distT="0" distB="0" distL="114300" distR="114300" simplePos="0" relativeHeight="251828224" behindDoc="0" locked="0" layoutInCell="1" allowOverlap="1">
                      <wp:simplePos x="0" y="0"/>
                      <wp:positionH relativeFrom="column">
                        <wp:posOffset>3006725</wp:posOffset>
                      </wp:positionH>
                      <wp:positionV relativeFrom="paragraph">
                        <wp:posOffset>1459865</wp:posOffset>
                      </wp:positionV>
                      <wp:extent cx="440055" cy="295910"/>
                      <wp:effectExtent l="9525" t="9525" r="33020" b="24765"/>
                      <wp:wrapNone/>
                      <wp:docPr id="266" name="Ink 266"/>
                      <wp:cNvGraphicFramePr/>
                      <a:graphic xmlns:a="http://schemas.openxmlformats.org/drawingml/2006/main">
                        <a:graphicData uri="http://schemas.microsoft.com/office/word/2010/wordprocessingInk">
                          <mc:AlternateContent xmlns:a14="http://schemas.microsoft.com/office/drawing/2010/main">
                            <mc:Choice Requires="a14">
                              <w14:contentPart bwMode="clr" r:id="rId402">
                                <w14:nvContentPartPr>
                                  <w14:cNvPr id="266" name="Ink 266"/>
                                  <w14:cNvContentPartPr/>
                                </w14:nvContentPartPr>
                                <w14:xfrm>
                                  <a:off x="5252085" y="2421890"/>
                                  <a:ext cx="440055" cy="295910"/>
                                </w14:xfrm>
                              </w14:contentPart>
                            </mc:Choice>
                          </mc:AlternateContent>
                        </a:graphicData>
                      </a:graphic>
                    </wp:anchor>
                  </w:drawing>
                </mc:Choice>
                <mc:Fallback>
                  <w:pict>
                    <v:shape id="_x0000_s1026" o:spid="_x0000_s1026" o:spt="75" style="position:absolute;left:0pt;margin-left:236.75pt;margin-top:114.95pt;height:23.3pt;width:34.65pt;z-index:251828224;mso-width-relative:page;mso-height-relative:page;" coordsize="21600,21600" o:gfxdata="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">
                      <v:imagedata r:id="rId403" o:title=""/>
                      <o:lock v:ext="edit"/>
                    </v:shape>
                  </w:pict>
                </mc:Fallback>
              </mc:AlternateContent>
            </w:r>
            <w:r>
              <w:rPr>
                <w:sz w:val="24"/>
              </w:rPr>
              <mc:AlternateContent>
                <mc:Choice Requires="wps">
                  <w:drawing>
                    <wp:anchor distT="0" distB="0" distL="114300" distR="114300" simplePos="0" relativeHeight="251827200" behindDoc="0" locked="0" layoutInCell="1" allowOverlap="1">
                      <wp:simplePos x="0" y="0"/>
                      <wp:positionH relativeFrom="column">
                        <wp:posOffset>3453765</wp:posOffset>
                      </wp:positionH>
                      <wp:positionV relativeFrom="paragraph">
                        <wp:posOffset>1141095</wp:posOffset>
                      </wp:positionV>
                      <wp:extent cx="157480" cy="140335"/>
                      <wp:effectExtent l="9525" t="9525" r="10795" b="27940"/>
                      <wp:wrapNone/>
                      <wp:docPr id="263" name="Ink 263"/>
                      <wp:cNvGraphicFramePr/>
                      <a:graphic xmlns:a="http://schemas.openxmlformats.org/drawingml/2006/main">
                        <a:graphicData uri="http://schemas.microsoft.com/office/word/2010/wordprocessingInk">
                          <mc:AlternateContent xmlns:a14="http://schemas.microsoft.com/office/drawing/2010/main">
                            <mc:Choice Requires="a14">
                              <w14:contentPart bwMode="clr" r:id="rId404">
                                <w14:nvContentPartPr>
                                  <w14:cNvPr id="263" name="Ink 263"/>
                                  <w14:cNvContentPartPr/>
                                </w14:nvContentPartPr>
                                <w14:xfrm>
                                  <a:off x="5699125" y="2103120"/>
                                  <a:ext cx="157480" cy="140335"/>
                                </w14:xfrm>
                              </w14:contentPart>
                            </mc:Choice>
                          </mc:AlternateContent>
                        </a:graphicData>
                      </a:graphic>
                    </wp:anchor>
                  </w:drawing>
                </mc:Choice>
                <mc:Fallback>
                  <w:pict>
                    <v:shape id="_x0000_s1026" o:spid="_x0000_s1026" o:spt="75" style="position:absolute;left:0pt;margin-left:271.95pt;margin-top:89.85pt;height:11.05pt;width:12.4pt;z-index:251827200;mso-width-relative:page;mso-height-relative:page;" coordsize="21600,21600" o:gfxdata="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">
                      <v:imagedata r:id="rId405" o:title=""/>
                      <o:lock v:ext="edit"/>
                    </v:shape>
                  </w:pict>
                </mc:Fallback>
              </mc:AlternateContent>
            </w:r>
            <w:r>
              <w:rPr>
                <w:rFonts w:ascii="Times New Roman" w:hAnsi="Times New Roman" w:eastAsia="Times New Roman" w:cs="Times New Roman"/>
                <w:kern w:val="0"/>
                <w:sz w:val="24"/>
                <w:szCs w:val="24"/>
              </w:rPr>
              <w:drawing>
                <wp:inline distT="0" distB="0" distL="0" distR="0">
                  <wp:extent cx="5274310" cy="2298065"/>
                  <wp:effectExtent l="0" t="0" r="2540" b="698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a:xfrm>
                            <a:off x="0" y="0"/>
                            <a:ext cx="5274310" cy="2298065"/>
                          </a:xfrm>
                          <a:prstGeom prst="rect">
                            <a:avLst/>
                          </a:prstGeom>
                          <a:noFill/>
                          <a:ln>
                            <a:noFill/>
                          </a:ln>
                        </pic:spPr>
                      </pic:pic>
                    </a:graphicData>
                  </a:graphic>
                </wp:inline>
              </w:drawing>
            </w:r>
          </w:p>
          <w:p>
            <w:pPr>
              <w:widowControl/>
              <w:autoSpaceDE/>
              <w:autoSpaceDN/>
              <w:spacing w:before="60" w:after="60" w:line="312" w:lineRule="auto"/>
              <w:ind w:left="0"/>
              <w:rPr>
                <w:rFonts w:ascii="Times New Roman" w:hAnsi="Times New Roman" w:eastAsia="Times New Roman" w:cs="Times New Roman"/>
                <w:kern w:val="0"/>
                <w:sz w:val="24"/>
                <w:szCs w:val="24"/>
              </w:rPr>
            </w:pPr>
            <w:r>
              <w:rPr>
                <w:sz w:val="24"/>
              </w:rPr>
              <mc:AlternateContent>
                <mc:Choice Requires="wps">
                  <w:drawing>
                    <wp:anchor distT="0" distB="0" distL="114300" distR="114300" simplePos="0" relativeHeight="251844608" behindDoc="0" locked="0" layoutInCell="1" allowOverlap="1">
                      <wp:simplePos x="0" y="0"/>
                      <wp:positionH relativeFrom="column">
                        <wp:posOffset>4299585</wp:posOffset>
                      </wp:positionH>
                      <wp:positionV relativeFrom="paragraph">
                        <wp:posOffset>185420</wp:posOffset>
                      </wp:positionV>
                      <wp:extent cx="67310" cy="98425"/>
                      <wp:effectExtent l="9525" t="9525" r="24765" b="19050"/>
                      <wp:wrapNone/>
                      <wp:docPr id="288" name="Ink 288"/>
                      <wp:cNvGraphicFramePr/>
                      <a:graphic xmlns:a="http://schemas.openxmlformats.org/drawingml/2006/main">
                        <a:graphicData uri="http://schemas.microsoft.com/office/word/2010/wordprocessingInk">
                          <mc:AlternateContent xmlns:a14="http://schemas.microsoft.com/office/drawing/2010/main">
                            <mc:Choice Requires="a14">
                              <w14:contentPart bwMode="clr" r:id="rId407">
                                <w14:nvContentPartPr>
                                  <w14:cNvPr id="288" name="Ink 288"/>
                                  <w14:cNvContentPartPr/>
                                </w14:nvContentPartPr>
                                <w14:xfrm>
                                  <a:off x="6544945" y="3601085"/>
                                  <a:ext cx="67310" cy="98425"/>
                                </w14:xfrm>
                              </w14:contentPart>
                            </mc:Choice>
                          </mc:AlternateContent>
                        </a:graphicData>
                      </a:graphic>
                    </wp:anchor>
                  </w:drawing>
                </mc:Choice>
                <mc:Fallback>
                  <w:pict>
                    <v:shape id="_x0000_s1026" o:spid="_x0000_s1026" o:spt="75" style="position:absolute;left:0pt;margin-left:338.55pt;margin-top:14.6pt;height:7.75pt;width:5.3pt;z-index:251844608;mso-width-relative:page;mso-height-relative:page;" coordsize="21600,21600" o:gfxdata="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">
                      <v:imagedata r:id="rId408" o:title=""/>
                      <o:lock v:ext="edit"/>
                    </v:shape>
                  </w:pict>
                </mc:Fallback>
              </mc:AlternateContent>
            </w:r>
          </w:p>
          <w:p>
            <w:pPr>
              <w:pStyle w:val="15"/>
              <w:keepNext w:val="0"/>
              <w:keepLines w:val="0"/>
              <w:widowControl/>
              <w:suppressLineNumbers w:val="0"/>
              <w:rPr>
                <w:b/>
              </w:rPr>
            </w:pPr>
            <w:r>
              <w:rPr>
                <w:rStyle w:val="13"/>
                <w:b/>
              </w:rPr>
              <w:t>Menu</w:t>
            </w:r>
            <w:r>
              <w:rPr>
                <w:b/>
              </w:rPr>
              <w:t>s</w:t>
            </w:r>
            <w:r>
              <w:rPr>
                <w:rStyle w:val="14"/>
              </w:rPr>
              <w:t xml:space="preserve"> </w:t>
            </w:r>
            <w:r>
              <w:rPr>
                <w:rStyle w:val="13"/>
                <w:b/>
              </w:rPr>
              <w:t>G</w:t>
            </w:r>
            <w:r>
              <w:rPr>
                <w:b/>
              </w:rPr>
              <w:t>r</w:t>
            </w:r>
            <w:r>
              <w:rPr>
                <w:rStyle w:val="13"/>
                <w:b/>
              </w:rPr>
              <w:t>oupin</w:t>
            </w:r>
            <w:r>
              <w:rPr>
                <w:b/>
              </w:rPr>
              <w:t>g</w:t>
            </w:r>
          </w:p>
          <w:p>
            <w:pPr>
              <w:pStyle w:val="15"/>
              <w:keepNext w:val="0"/>
              <w:keepLines w:val="0"/>
              <w:widowControl/>
              <w:suppressLineNumbers w:val="0"/>
            </w:pPr>
            <w:r>
              <w:drawing>
                <wp:inline distT="0" distB="0" distL="114300" distR="114300">
                  <wp:extent cx="4107180" cy="1633220"/>
                  <wp:effectExtent l="0" t="0" r="7620" b="17780"/>
                  <wp:docPr id="2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6"/>
                          <pic:cNvPicPr>
                            <a:picLocks noChangeAspect="1"/>
                          </pic:cNvPicPr>
                        </pic:nvPicPr>
                        <pic:blipFill>
                          <a:blip r:embed="rId409"/>
                          <a:stretch>
                            <a:fillRect/>
                          </a:stretch>
                        </pic:blipFill>
                        <pic:spPr>
                          <a:xfrm>
                            <a:off x="0" y="0"/>
                            <a:ext cx="4107180" cy="1633220"/>
                          </a:xfrm>
                          <a:prstGeom prst="rect">
                            <a:avLst/>
                          </a:prstGeom>
                          <a:noFill/>
                          <a:ln w="9525">
                            <a:noFill/>
                          </a:ln>
                        </pic:spPr>
                      </pic:pic>
                    </a:graphicData>
                  </a:graphic>
                </wp:inline>
              </w:drawing>
            </w:r>
          </w:p>
          <w:p>
            <w:pPr>
              <w:pStyle w:val="15"/>
              <w:keepNext w:val="0"/>
              <w:keepLines w:val="0"/>
              <w:widowControl/>
              <w:suppressLineNumbers w:val="0"/>
            </w:pPr>
            <w:r>
              <w:drawing>
                <wp:inline distT="0" distB="0" distL="114300" distR="114300">
                  <wp:extent cx="4412615" cy="2823210"/>
                  <wp:effectExtent l="0" t="0" r="6985" b="21590"/>
                  <wp:docPr id="2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7"/>
                          <pic:cNvPicPr>
                            <a:picLocks noChangeAspect="1"/>
                          </pic:cNvPicPr>
                        </pic:nvPicPr>
                        <pic:blipFill>
                          <a:blip r:embed="rId410"/>
                          <a:stretch>
                            <a:fillRect/>
                          </a:stretch>
                        </pic:blipFill>
                        <pic:spPr>
                          <a:xfrm>
                            <a:off x="0" y="0"/>
                            <a:ext cx="4412615" cy="2823210"/>
                          </a:xfrm>
                          <a:prstGeom prst="rect">
                            <a:avLst/>
                          </a:prstGeom>
                          <a:noFill/>
                          <a:ln w="9525">
                            <a:noFill/>
                          </a:ln>
                        </pic:spPr>
                      </pic:pic>
                    </a:graphicData>
                  </a:graphic>
                </wp:inline>
              </w:drawing>
            </w:r>
          </w:p>
          <w:p>
            <w:pPr>
              <w:pStyle w:val="15"/>
              <w:keepNext w:val="0"/>
              <w:keepLines w:val="0"/>
              <w:widowControl/>
              <w:suppressLineNumbers w:val="0"/>
            </w:pPr>
            <w:r>
              <w:drawing>
                <wp:inline distT="0" distB="0" distL="114300" distR="114300">
                  <wp:extent cx="4705350" cy="3210560"/>
                  <wp:effectExtent l="0" t="0" r="19050" b="15240"/>
                  <wp:docPr id="2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9"/>
                          <pic:cNvPicPr>
                            <a:picLocks noChangeAspect="1"/>
                          </pic:cNvPicPr>
                        </pic:nvPicPr>
                        <pic:blipFill>
                          <a:blip r:embed="rId411"/>
                          <a:stretch>
                            <a:fillRect/>
                          </a:stretch>
                        </pic:blipFill>
                        <pic:spPr>
                          <a:xfrm>
                            <a:off x="0" y="0"/>
                            <a:ext cx="4705350" cy="3210560"/>
                          </a:xfrm>
                          <a:prstGeom prst="rect">
                            <a:avLst/>
                          </a:prstGeom>
                          <a:noFill/>
                          <a:ln w="9525">
                            <a:noFill/>
                          </a:ln>
                        </pic:spPr>
                      </pic:pic>
                    </a:graphicData>
                  </a:graphic>
                </wp:inline>
              </w:drawing>
            </w:r>
          </w:p>
          <w:p>
            <w:pPr>
              <w:widowControl/>
              <w:autoSpaceDE/>
              <w:autoSpaceDN/>
              <w:spacing w:before="60" w:after="60" w:line="312" w:lineRule="auto"/>
              <w:ind w:left="0"/>
              <w:rPr>
                <w:rFonts w:ascii="Times New Roman" w:hAnsi="Times New Roman" w:eastAsia="Times New Roman" w:cs="Times New Roman"/>
                <w:kern w:val="0"/>
                <w:sz w:val="24"/>
                <w:szCs w:val="24"/>
              </w:rPr>
            </w:pPr>
          </w:p>
          <w:p>
            <w:pPr>
              <w:widowControl/>
              <w:autoSpaceDE/>
              <w:autoSpaceDN/>
              <w:spacing w:before="60" w:after="60" w:line="312" w:lineRule="auto"/>
              <w:ind w:left="0"/>
              <w:rPr>
                <w:rFonts w:hint="default" w:ascii="Times New Roman Bold Italic" w:hAnsi="Times New Roman Bold Italic" w:eastAsia="Times New Roman" w:cs="Times New Roman Bold Italic"/>
                <w:b/>
                <w:bCs/>
                <w:i/>
                <w:iCs/>
                <w:kern w:val="0"/>
                <w:sz w:val="24"/>
                <w:szCs w:val="24"/>
              </w:rPr>
            </w:pPr>
          </w:p>
          <w:p>
            <w:pPr>
              <w:widowControl/>
              <w:autoSpaceDE/>
              <w:autoSpaceDN/>
              <w:spacing w:before="60" w:after="60" w:line="312" w:lineRule="auto"/>
              <w:ind w:left="0"/>
              <w:rPr>
                <w:rFonts w:ascii="Times New Roman" w:hAnsi="Times New Roman" w:eastAsia="Times New Roman" w:cs="Times New Roman"/>
                <w:kern w:val="0"/>
                <w:sz w:val="24"/>
                <w:szCs w:val="24"/>
              </w:rPr>
            </w:pP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sz w:val="18"/>
              </w:rPr>
              <mc:AlternateContent>
                <mc:Choice Requires="wps">
                  <w:drawing>
                    <wp:anchor distT="0" distB="0" distL="114300" distR="114300" simplePos="0" relativeHeight="251847680" behindDoc="0" locked="0" layoutInCell="1" allowOverlap="1">
                      <wp:simplePos x="0" y="0"/>
                      <wp:positionH relativeFrom="column">
                        <wp:posOffset>1370330</wp:posOffset>
                      </wp:positionH>
                      <wp:positionV relativeFrom="paragraph">
                        <wp:posOffset>-76835</wp:posOffset>
                      </wp:positionV>
                      <wp:extent cx="410210" cy="417830"/>
                      <wp:effectExtent l="9525" t="9525" r="12065" b="29845"/>
                      <wp:wrapNone/>
                      <wp:docPr id="291" name="Ink 291"/>
                      <wp:cNvGraphicFramePr/>
                      <a:graphic xmlns:a="http://schemas.openxmlformats.org/drawingml/2006/main">
                        <a:graphicData uri="http://schemas.microsoft.com/office/word/2010/wordprocessingInk">
                          <mc:AlternateContent xmlns:a14="http://schemas.microsoft.com/office/drawing/2010/main">
                            <mc:Choice Requires="a14">
                              <w14:contentPart bwMode="clr" r:id="rId412">
                                <w14:nvContentPartPr>
                                  <w14:cNvPr id="291" name="Ink 291"/>
                                  <w14:cNvContentPartPr/>
                                </w14:nvContentPartPr>
                                <w14:xfrm>
                                  <a:off x="1632585" y="5637530"/>
                                  <a:ext cx="410210" cy="417830"/>
                                </w14:xfrm>
                              </w14:contentPart>
                            </mc:Choice>
                          </mc:AlternateContent>
                        </a:graphicData>
                      </a:graphic>
                    </wp:anchor>
                  </w:drawing>
                </mc:Choice>
                <mc:Fallback>
                  <w:pict>
                    <v:shape id="_x0000_s1026" o:spid="_x0000_s1026" o:spt="75" style="position:absolute;left:0pt;margin-left:107.9pt;margin-top:-6.05pt;height:32.9pt;width:32.3pt;z-index:251847680;mso-width-relative:page;mso-height-relative:page;" coordsize="21600,21600" o:gfxdata="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">
                      <v:imagedata r:id="rId413" o:title=""/>
                      <o:lock v:ext="edit"/>
                    </v:shape>
                  </w:pict>
                </mc:Fallback>
              </mc:AlternateContent>
            </w:r>
            <w:r>
              <w:rPr>
                <w:rFonts w:ascii="Consolas" w:hAnsi="Consolas" w:eastAsia="Times New Roman" w:cs="Times New Roman"/>
                <w:color w:val="222222"/>
                <w:kern w:val="0"/>
                <w:sz w:val="18"/>
                <w:szCs w:val="18"/>
                <w:shd w:val="clear" w:color="auto" w:fill="FFFFFF"/>
              </w:rPr>
              <w:t xml:space="preserve">Which of the following is/are NOT a </w:t>
            </w:r>
            <w:r>
              <w:rPr>
                <w:rFonts w:ascii="Consolas" w:hAnsi="Consolas" w:eastAsia="Times New Roman" w:cs="Times New Roman"/>
                <w:color w:val="222222"/>
                <w:kern w:val="0"/>
                <w:sz w:val="18"/>
                <w:szCs w:val="18"/>
                <w:highlight w:val="yellow"/>
                <w:shd w:val="clear" w:color="auto" w:fill="FFFFFF"/>
              </w:rPr>
              <w:t>measurable human factor</w:t>
            </w:r>
            <w:r>
              <w:rPr>
                <w:rFonts w:ascii="Consolas" w:hAnsi="Consolas" w:eastAsia="Times New Roman" w:cs="Times New Roman"/>
                <w:color w:val="222222"/>
                <w:kern w:val="0"/>
                <w:sz w:val="18"/>
                <w:szCs w:val="18"/>
                <w:shd w:val="clear" w:color="auto" w:fill="FFFFFF"/>
              </w:rPr>
              <w:t xml:space="preserve"> in evaluating a specific interface?</w:t>
            </w: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sz w:val="24"/>
              </w:rPr>
              <mc:AlternateContent>
                <mc:Choice Requires="wps">
                  <w:drawing>
                    <wp:anchor distT="0" distB="0" distL="114300" distR="114300" simplePos="0" relativeHeight="251831296" behindDoc="0" locked="0" layoutInCell="1" allowOverlap="1">
                      <wp:simplePos x="0" y="0"/>
                      <wp:positionH relativeFrom="column">
                        <wp:posOffset>4299585</wp:posOffset>
                      </wp:positionH>
                      <wp:positionV relativeFrom="paragraph">
                        <wp:posOffset>-153670</wp:posOffset>
                      </wp:positionV>
                      <wp:extent cx="105410" cy="143510"/>
                      <wp:effectExtent l="9525" t="9525" r="12065" b="24765"/>
                      <wp:wrapNone/>
                      <wp:docPr id="269" name="Ink 269"/>
                      <wp:cNvGraphicFramePr/>
                      <a:graphic xmlns:a="http://schemas.openxmlformats.org/drawingml/2006/main">
                        <a:graphicData uri="http://schemas.microsoft.com/office/word/2010/wordprocessingInk">
                          <mc:AlternateContent xmlns:a14="http://schemas.microsoft.com/office/drawing/2010/main">
                            <mc:Choice Requires="a14">
                              <w14:contentPart bwMode="clr" r:id="rId414">
                                <w14:nvContentPartPr>
                                  <w14:cNvPr id="269" name="Ink 269"/>
                                  <w14:cNvContentPartPr/>
                                </w14:nvContentPartPr>
                                <w14:xfrm>
                                  <a:off x="6544945" y="3517265"/>
                                  <a:ext cx="105410" cy="143510"/>
                                </w14:xfrm>
                              </w14:contentPart>
                            </mc:Choice>
                          </mc:AlternateContent>
                        </a:graphicData>
                      </a:graphic>
                    </wp:anchor>
                  </w:drawing>
                </mc:Choice>
                <mc:Fallback>
                  <w:pict>
                    <v:shape id="_x0000_s1026" o:spid="_x0000_s1026" o:spt="75" style="position:absolute;left:0pt;margin-left:338.55pt;margin-top:-12.1pt;height:11.3pt;width:8.3pt;z-index:251831296;mso-width-relative:page;mso-height-relative:page;" coordsize="21600,21600" o:gfxdata="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">
                      <v:imagedata r:id="rId415" o:title=""/>
                      <o:lock v:ext="edit"/>
                    </v:shape>
                  </w:pict>
                </mc:Fallback>
              </mc:AlternateContent>
            </w:r>
            <w:r>
              <w:rPr>
                <w:rFonts w:ascii="Times New Roman" w:hAnsi="Times New Roman" w:eastAsia="Times New Roman" w:cs="Times New Roman"/>
                <w:kern w:val="0"/>
                <w:sz w:val="24"/>
                <w:szCs w:val="24"/>
              </w:rPr>
              <w:t>Usibility goal</w:t>
            </w:r>
          </w:p>
          <w:p>
            <w:pPr>
              <w:pStyle w:val="5"/>
              <w:keepNext w:val="0"/>
              <w:keepLines w:val="0"/>
              <w:widowControl/>
              <w:suppressLineNumbers w:val="0"/>
              <w:spacing w:before="0" w:beforeAutospacing="0" w:after="0" w:afterAutospacing="0"/>
              <w:ind w:left="0" w:right="0"/>
              <w:jc w:val="left"/>
            </w:pPr>
            <w:r>
              <w:rPr>
                <w:rFonts w:ascii="Arial" w:hAnsi="Arial" w:cs="Arial"/>
                <w:color w:val="000000"/>
                <w:kern w:val="0"/>
                <w:sz w:val="28"/>
                <w:szCs w:val="28"/>
                <w:lang w:val="en-US" w:eastAsia="zh-CN" w:bidi="ar"/>
              </w:rPr>
              <w:t>•</w:t>
            </w:r>
            <w:r>
              <w:rPr>
                <w:rFonts w:ascii="Helvetica" w:hAnsi="Helvetica" w:eastAsia="Helvetica" w:cs="Helvetica"/>
                <w:color w:val="000000"/>
                <w:kern w:val="0"/>
                <w:sz w:val="28"/>
                <w:szCs w:val="28"/>
                <w:lang w:val="en-US" w:eastAsia="zh-CN" w:bidi="ar"/>
              </w:rPr>
              <w:t xml:space="preserve"> </w:t>
            </w:r>
            <w:r>
              <w:rPr>
                <w:rFonts w:ascii="Arial" w:hAnsi="Arial" w:cs="Arial"/>
                <w:color w:val="000000"/>
                <w:kern w:val="0"/>
                <w:sz w:val="28"/>
                <w:szCs w:val="28"/>
                <w:lang w:val="en-US" w:eastAsia="zh-CN" w:bidi="ar"/>
              </w:rPr>
              <w:t>Usability</w:t>
            </w:r>
            <w:r>
              <w:rPr>
                <w:rFonts w:ascii="Helvetica" w:hAnsi="Helvetica" w:eastAsia="Helvetica" w:cs="Helvetica"/>
                <w:color w:val="000000"/>
                <w:kern w:val="0"/>
                <w:sz w:val="28"/>
                <w:szCs w:val="28"/>
                <w:lang w:val="en-US" w:eastAsia="zh-CN" w:bidi="ar"/>
              </w:rPr>
              <w:t xml:space="preserve"> </w:t>
            </w:r>
            <w:r>
              <w:rPr>
                <w:rFonts w:ascii="Arial" w:hAnsi="Arial" w:cs="Arial"/>
                <w:color w:val="000000"/>
                <w:kern w:val="0"/>
                <w:sz w:val="28"/>
                <w:szCs w:val="28"/>
                <w:lang w:val="en-US" w:eastAsia="zh-CN" w:bidi="ar"/>
              </w:rPr>
              <w:t>goals</w:t>
            </w:r>
            <w:r>
              <w:rPr>
                <w:rFonts w:ascii="Helvetica" w:hAnsi="Helvetica" w:eastAsia="Helvetica" w:cs="Helvetica"/>
                <w:color w:val="000000"/>
                <w:kern w:val="0"/>
                <w:sz w:val="28"/>
                <w:szCs w:val="28"/>
                <w:lang w:val="en-US" w:eastAsia="zh-CN" w:bidi="ar"/>
              </w:rPr>
              <w:t xml:space="preserve"> </w:t>
            </w:r>
            <w:r>
              <w:rPr>
                <w:rFonts w:ascii="Arial" w:hAnsi="Arial" w:cs="Arial"/>
                <w:color w:val="000000"/>
                <w:kern w:val="0"/>
                <w:sz w:val="28"/>
                <w:szCs w:val="28"/>
                <w:lang w:val="en-US" w:eastAsia="zh-CN" w:bidi="ar"/>
              </w:rPr>
              <w:t>should</w:t>
            </w:r>
            <w:r>
              <w:rPr>
                <w:rFonts w:ascii="Helvetica" w:hAnsi="Helvetica" w:eastAsia="Helvetica" w:cs="Helvetica"/>
                <w:color w:val="000000"/>
                <w:kern w:val="0"/>
                <w:sz w:val="28"/>
                <w:szCs w:val="28"/>
                <w:lang w:val="en-US" w:eastAsia="zh-CN" w:bidi="ar"/>
              </w:rPr>
              <w:t xml:space="preserve"> </w:t>
            </w:r>
            <w:r>
              <w:rPr>
                <w:rFonts w:ascii="Arial" w:hAnsi="Arial" w:cs="Arial"/>
                <w:color w:val="000000"/>
                <w:kern w:val="0"/>
                <w:sz w:val="28"/>
                <w:szCs w:val="28"/>
                <w:lang w:val="en-US" w:eastAsia="zh-CN" w:bidi="ar"/>
              </w:rPr>
              <w:t>be</w:t>
            </w:r>
            <w:r>
              <w:rPr>
                <w:rFonts w:ascii="Helvetica" w:hAnsi="Helvetica" w:eastAsia="Helvetica" w:cs="Helvetica"/>
                <w:color w:val="000000"/>
                <w:kern w:val="0"/>
                <w:sz w:val="28"/>
                <w:szCs w:val="28"/>
                <w:lang w:val="en-US" w:eastAsia="zh-CN" w:bidi="ar"/>
              </w:rPr>
              <w:t xml:space="preserve"> </w:t>
            </w:r>
            <w:r>
              <w:rPr>
                <w:rFonts w:ascii="Arial" w:hAnsi="Arial" w:cs="Arial"/>
                <w:color w:val="000000"/>
                <w:kern w:val="0"/>
                <w:sz w:val="28"/>
                <w:szCs w:val="28"/>
                <w:lang w:val="en-US" w:eastAsia="zh-CN" w:bidi="ar"/>
              </w:rPr>
              <w:t>measurable,</w:t>
            </w:r>
          </w:p>
          <w:p>
            <w:pPr>
              <w:pStyle w:val="5"/>
              <w:keepNext w:val="0"/>
              <w:keepLines w:val="0"/>
              <w:widowControl/>
              <w:suppressLineNumbers w:val="0"/>
              <w:spacing w:before="0" w:beforeAutospacing="0" w:after="0" w:afterAutospacing="0"/>
              <w:ind w:left="0" w:right="0"/>
              <w:jc w:val="left"/>
              <w:rPr>
                <w:rFonts w:ascii="Times New Roman" w:hAnsi="Times New Roman" w:eastAsia="Times New Roman" w:cs="Times New Roman"/>
                <w:kern w:val="0"/>
                <w:sz w:val="24"/>
                <w:szCs w:val="24"/>
              </w:rPr>
            </w:pPr>
            <w:r>
              <w:rPr>
                <w:sz w:val="28"/>
              </w:rPr>
              <mc:AlternateContent>
                <mc:Choice Requires="wps">
                  <w:drawing>
                    <wp:anchor distT="0" distB="0" distL="114300" distR="114300" simplePos="0" relativeHeight="251866112" behindDoc="0" locked="0" layoutInCell="1" allowOverlap="1">
                      <wp:simplePos x="0" y="0"/>
                      <wp:positionH relativeFrom="column">
                        <wp:posOffset>2383155</wp:posOffset>
                      </wp:positionH>
                      <wp:positionV relativeFrom="paragraph">
                        <wp:posOffset>229870</wp:posOffset>
                      </wp:positionV>
                      <wp:extent cx="363855" cy="462915"/>
                      <wp:effectExtent l="9525" t="9525" r="33020" b="10160"/>
                      <wp:wrapNone/>
                      <wp:docPr id="314" name="Ink 314"/>
                      <wp:cNvGraphicFramePr/>
                      <a:graphic xmlns:a="http://schemas.openxmlformats.org/drawingml/2006/main">
                        <a:graphicData uri="http://schemas.microsoft.com/office/word/2010/wordprocessingInk">
                          <mc:AlternateContent xmlns:a14="http://schemas.microsoft.com/office/drawing/2010/main">
                            <mc:Choice Requires="a14">
                              <w14:contentPart bwMode="clr" r:id="rId416">
                                <w14:nvContentPartPr>
                                  <w14:cNvPr id="314" name="Ink 314"/>
                                  <w14:cNvContentPartPr/>
                                </w14:nvContentPartPr>
                                <w14:xfrm>
                                  <a:off x="4628515" y="6290310"/>
                                  <a:ext cx="363855" cy="462915"/>
                                </w14:xfrm>
                              </w14:contentPart>
                            </mc:Choice>
                          </mc:AlternateContent>
                        </a:graphicData>
                      </a:graphic>
                    </wp:anchor>
                  </w:drawing>
                </mc:Choice>
                <mc:Fallback>
                  <w:pict>
                    <v:shape id="_x0000_s1026" o:spid="_x0000_s1026" o:spt="75" style="position:absolute;left:0pt;margin-left:187.65pt;margin-top:18.1pt;height:36.45pt;width:28.65pt;z-index:251866112;mso-width-relative:page;mso-height-relative:page;" coordsize="21600,21600" o:gfxdata="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">
                      <v:imagedata r:id="rId417" o:title=""/>
                      <o:lock v:ext="edit"/>
                    </v:shape>
                  </w:pict>
                </mc:Fallback>
              </mc:AlternateContent>
            </w:r>
            <w:r>
              <w:rPr>
                <w:rFonts w:ascii="Arial" w:hAnsi="Arial" w:cs="Arial"/>
                <w:color w:val="000000"/>
                <w:kern w:val="0"/>
                <w:sz w:val="28"/>
                <w:szCs w:val="28"/>
                <w:lang w:val="en-US" w:eastAsia="zh-CN" w:bidi="ar"/>
              </w:rPr>
              <w:t> objective,</w:t>
            </w:r>
            <w:r>
              <w:rPr>
                <w:rFonts w:ascii="Helvetica" w:hAnsi="Helvetica" w:eastAsia="Helvetica" w:cs="Helvetica"/>
                <w:color w:val="000000"/>
                <w:kern w:val="0"/>
                <w:sz w:val="28"/>
                <w:szCs w:val="28"/>
                <w:lang w:val="en-US" w:eastAsia="zh-CN" w:bidi="ar"/>
              </w:rPr>
              <w:t xml:space="preserve"> </w:t>
            </w:r>
            <w:r>
              <w:rPr>
                <w:rFonts w:ascii="Arial" w:hAnsi="Arial" w:cs="Arial"/>
                <w:color w:val="000000"/>
                <w:kern w:val="0"/>
                <w:sz w:val="28"/>
                <w:szCs w:val="28"/>
                <w:lang w:val="en-US" w:eastAsia="zh-CN" w:bidi="ar"/>
              </w:rPr>
              <w:t>and</w:t>
            </w:r>
            <w:r>
              <w:rPr>
                <w:rFonts w:ascii="Helvetica" w:hAnsi="Helvetica" w:eastAsia="Helvetica" w:cs="Helvetica"/>
                <w:color w:val="000000"/>
                <w:kern w:val="0"/>
                <w:sz w:val="28"/>
                <w:szCs w:val="28"/>
                <w:lang w:val="en-US" w:eastAsia="zh-CN" w:bidi="ar"/>
              </w:rPr>
              <w:t xml:space="preserve"> </w:t>
            </w:r>
            <w:r>
              <w:rPr>
                <w:rFonts w:ascii="Arial" w:hAnsi="Arial" w:cs="Arial"/>
                <w:color w:val="000000"/>
                <w:kern w:val="0"/>
                <w:sz w:val="28"/>
                <w:szCs w:val="28"/>
                <w:lang w:val="en-US" w:eastAsia="zh-CN" w:bidi="ar"/>
              </w:rPr>
              <w:t>concrete</w:t>
            </w:r>
          </w:p>
          <w:p>
            <w:pPr>
              <w:widowControl/>
              <w:autoSpaceDE/>
              <w:autoSpaceDN/>
              <w:spacing w:before="60" w:after="60" w:line="312" w:lineRule="auto"/>
              <w:ind w:left="0"/>
              <w:rPr>
                <w:rFonts w:ascii="Times New Roman" w:hAnsi="Times New Roman" w:eastAsia="Times New Roman" w:cs="Times New Roman"/>
                <w:kern w:val="0"/>
                <w:sz w:val="24"/>
                <w:szCs w:val="24"/>
              </w:rPr>
            </w:pPr>
            <w:r>
              <w:rPr>
                <w:sz w:val="24"/>
              </w:rPr>
              <mc:AlternateContent>
                <mc:Choice Requires="wps">
                  <w:drawing>
                    <wp:anchor distT="0" distB="0" distL="114300" distR="114300" simplePos="0" relativeHeight="251867136" behindDoc="0" locked="0" layoutInCell="1" allowOverlap="1">
                      <wp:simplePos x="0" y="0"/>
                      <wp:positionH relativeFrom="column">
                        <wp:posOffset>2534920</wp:posOffset>
                      </wp:positionH>
                      <wp:positionV relativeFrom="paragraph">
                        <wp:posOffset>304800</wp:posOffset>
                      </wp:positionV>
                      <wp:extent cx="273050" cy="151765"/>
                      <wp:effectExtent l="9525" t="9525" r="22225" b="16510"/>
                      <wp:wrapNone/>
                      <wp:docPr id="315" name="Ink 315"/>
                      <wp:cNvGraphicFramePr/>
                      <a:graphic xmlns:a="http://schemas.openxmlformats.org/drawingml/2006/main">
                        <a:graphicData uri="http://schemas.microsoft.com/office/word/2010/wordprocessingInk">
                          <mc:AlternateContent xmlns:a14="http://schemas.microsoft.com/office/drawing/2010/main">
                            <mc:Choice Requires="a14">
                              <w14:contentPart bwMode="clr" r:id="rId418">
                                <w14:nvContentPartPr>
                                  <w14:cNvPr id="315" name="Ink 315"/>
                                  <w14:cNvContentPartPr/>
                                </w14:nvContentPartPr>
                                <w14:xfrm>
                                  <a:off x="4780280" y="6761480"/>
                                  <a:ext cx="273050" cy="151765"/>
                                </w14:xfrm>
                              </w14:contentPart>
                            </mc:Choice>
                          </mc:AlternateContent>
                        </a:graphicData>
                      </a:graphic>
                    </wp:anchor>
                  </w:drawing>
                </mc:Choice>
                <mc:Fallback>
                  <w:pict>
                    <v:shape id="_x0000_s1026" o:spid="_x0000_s1026" o:spt="75" style="position:absolute;left:0pt;margin-left:199.6pt;margin-top:24pt;height:11.95pt;width:21.5pt;z-index:251867136;mso-width-relative:page;mso-height-relative:page;" coordsize="21600,21600" o:gfxdata="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">
                      <v:imagedata r:id="rId419" o:title=""/>
                      <o:lock v:ext="edit"/>
                    </v:shape>
                  </w:pict>
                </mc:Fallback>
              </mc:AlternateContent>
            </w:r>
            <w:r>
              <w:rPr>
                <w:rFonts w:ascii="Times New Roman" w:hAnsi="Times New Roman" w:eastAsia="Times New Roman" w:cs="Times New Roman"/>
                <w:kern w:val="0"/>
                <w:sz w:val="24"/>
                <w:szCs w:val="24"/>
              </w:rPr>
              <w:drawing>
                <wp:inline distT="0" distB="0" distL="0" distR="0">
                  <wp:extent cx="2028190" cy="3048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a:xfrm>
                            <a:off x="0" y="0"/>
                            <a:ext cx="2028190" cy="304800"/>
                          </a:xfrm>
                          <a:prstGeom prst="rect">
                            <a:avLst/>
                          </a:prstGeom>
                          <a:noFill/>
                          <a:ln>
                            <a:noFill/>
                          </a:ln>
                        </pic:spPr>
                      </pic:pic>
                    </a:graphicData>
                  </a:graphic>
                </wp:inline>
              </w:drawing>
            </w:r>
          </w:p>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w:drawing>
                <wp:inline distT="0" distB="0" distL="0" distR="0">
                  <wp:extent cx="1342390" cy="381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a:xfrm>
                            <a:off x="0" y="0"/>
                            <a:ext cx="1342390" cy="381000"/>
                          </a:xfrm>
                          <a:prstGeom prst="rect">
                            <a:avLst/>
                          </a:prstGeom>
                          <a:noFill/>
                          <a:ln>
                            <a:noFill/>
                          </a:ln>
                        </pic:spPr>
                      </pic:pic>
                    </a:graphicData>
                  </a:graphic>
                </wp:inline>
              </w:drawing>
            </w: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sz w:val="18"/>
              </w:rPr>
              <mc:AlternateContent>
                <mc:Choice Requires="wps">
                  <w:drawing>
                    <wp:anchor distT="0" distB="0" distL="114300" distR="114300" simplePos="0" relativeHeight="251870208" behindDoc="0" locked="0" layoutInCell="1" allowOverlap="1">
                      <wp:simplePos x="0" y="0"/>
                      <wp:positionH relativeFrom="column">
                        <wp:posOffset>-226695</wp:posOffset>
                      </wp:positionH>
                      <wp:positionV relativeFrom="paragraph">
                        <wp:posOffset>546735</wp:posOffset>
                      </wp:positionV>
                      <wp:extent cx="136525" cy="288290"/>
                      <wp:effectExtent l="9525" t="9525" r="31750" b="32385"/>
                      <wp:wrapNone/>
                      <wp:docPr id="318" name="Ink 318"/>
                      <wp:cNvGraphicFramePr/>
                      <a:graphic xmlns:a="http://schemas.openxmlformats.org/drawingml/2006/main">
                        <a:graphicData uri="http://schemas.microsoft.com/office/word/2010/wordprocessingInk">
                          <mc:AlternateContent xmlns:a14="http://schemas.microsoft.com/office/drawing/2010/main">
                            <mc:Choice Requires="a14">
                              <w14:contentPart bwMode="clr" r:id="rId422">
                                <w14:nvContentPartPr>
                                  <w14:cNvPr id="318" name="Ink 318"/>
                                  <w14:cNvContentPartPr/>
                                </w14:nvContentPartPr>
                                <w14:xfrm>
                                  <a:off x="35560" y="7987030"/>
                                  <a:ext cx="136525" cy="288290"/>
                                </w14:xfrm>
                              </w14:contentPart>
                            </mc:Choice>
                          </mc:AlternateContent>
                        </a:graphicData>
                      </a:graphic>
                    </wp:anchor>
                  </w:drawing>
                </mc:Choice>
                <mc:Fallback>
                  <w:pict>
                    <v:shape id="_x0000_s1026" o:spid="_x0000_s1026" o:spt="75" style="position:absolute;left:0pt;margin-left:-17.85pt;margin-top:43.05pt;height:22.7pt;width:10.75pt;z-index:251870208;mso-width-relative:page;mso-height-relative:page;" coordsize="21600,21600" o:gfxdata="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">
                      <v:imagedata r:id="rId423" o:title=""/>
                      <o:lock v:ext="edit"/>
                    </v:shape>
                  </w:pict>
                </mc:Fallback>
              </mc:AlternateContent>
            </w:r>
            <w:r>
              <w:rPr>
                <w:sz w:val="18"/>
              </w:rPr>
              <mc:AlternateContent>
                <mc:Choice Requires="wps">
                  <w:drawing>
                    <wp:anchor distT="0" distB="0" distL="114300" distR="114300" simplePos="0" relativeHeight="251869184" behindDoc="0" locked="0" layoutInCell="1" allowOverlap="1">
                      <wp:simplePos x="0" y="0"/>
                      <wp:positionH relativeFrom="column">
                        <wp:posOffset>-325755</wp:posOffset>
                      </wp:positionH>
                      <wp:positionV relativeFrom="paragraph">
                        <wp:posOffset>592455</wp:posOffset>
                      </wp:positionV>
                      <wp:extent cx="280670" cy="166370"/>
                      <wp:effectExtent l="9525" t="9525" r="14605" b="27305"/>
                      <wp:wrapNone/>
                      <wp:docPr id="317" name="Ink 317"/>
                      <wp:cNvGraphicFramePr/>
                      <a:graphic xmlns:a="http://schemas.openxmlformats.org/drawingml/2006/main">
                        <a:graphicData uri="http://schemas.microsoft.com/office/word/2010/wordprocessingInk">
                          <mc:AlternateContent xmlns:a14="http://schemas.microsoft.com/office/drawing/2010/main">
                            <mc:Choice Requires="a14">
                              <w14:contentPart bwMode="clr" r:id="rId424">
                                <w14:nvContentPartPr>
                                  <w14:cNvPr id="317" name="Ink 317"/>
                                  <w14:cNvContentPartPr/>
                                </w14:nvContentPartPr>
                                <w14:xfrm>
                                  <a:off x="-63500" y="8032750"/>
                                  <a:ext cx="280670" cy="166370"/>
                                </w14:xfrm>
                              </w14:contentPart>
                            </mc:Choice>
                          </mc:AlternateContent>
                        </a:graphicData>
                      </a:graphic>
                    </wp:anchor>
                  </w:drawing>
                </mc:Choice>
                <mc:Fallback>
                  <w:pict>
                    <v:shape id="_x0000_s1026" o:spid="_x0000_s1026" o:spt="75" style="position:absolute;left:0pt;margin-left:-25.65pt;margin-top:46.65pt;height:13.1pt;width:22.1pt;z-index:251869184;mso-width-relative:page;mso-height-relative:page;" coordsize="21600,21600" o:gfxdata="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">
                      <v:imagedata r:id="rId425" o:title=""/>
                      <o:lock v:ext="edit"/>
                    </v:shape>
                  </w:pict>
                </mc:Fallback>
              </mc:AlternateContent>
            </w:r>
            <w:r>
              <w:rPr>
                <w:sz w:val="18"/>
              </w:rPr>
              <mc:AlternateContent>
                <mc:Choice Requires="wps">
                  <w:drawing>
                    <wp:anchor distT="0" distB="0" distL="114300" distR="114300" simplePos="0" relativeHeight="251868160" behindDoc="0" locked="0" layoutInCell="1" allowOverlap="1">
                      <wp:simplePos x="0" y="0"/>
                      <wp:positionH relativeFrom="column">
                        <wp:posOffset>-74295</wp:posOffset>
                      </wp:positionH>
                      <wp:positionV relativeFrom="paragraph">
                        <wp:posOffset>706120</wp:posOffset>
                      </wp:positionV>
                      <wp:extent cx="828040" cy="29845"/>
                      <wp:effectExtent l="9525" t="9525" r="26035" b="11430"/>
                      <wp:wrapNone/>
                      <wp:docPr id="316" name="Ink 316"/>
                      <wp:cNvGraphicFramePr/>
                      <a:graphic xmlns:a="http://schemas.openxmlformats.org/drawingml/2006/main">
                        <a:graphicData uri="http://schemas.microsoft.com/office/word/2010/wordprocessingInk">
                          <mc:AlternateContent xmlns:a14="http://schemas.microsoft.com/office/drawing/2010/main">
                            <mc:Choice Requires="a14">
                              <w14:contentPart bwMode="clr" r:id="rId426">
                                <w14:nvContentPartPr>
                                  <w14:cNvPr id="316" name="Ink 316"/>
                                  <w14:cNvContentPartPr/>
                                </w14:nvContentPartPr>
                                <w14:xfrm>
                                  <a:off x="187960" y="8146415"/>
                                  <a:ext cx="828040" cy="29845"/>
                                </w14:xfrm>
                              </w14:contentPart>
                            </mc:Choice>
                          </mc:AlternateContent>
                        </a:graphicData>
                      </a:graphic>
                    </wp:anchor>
                  </w:drawing>
                </mc:Choice>
                <mc:Fallback>
                  <w:pict>
                    <v:shape id="_x0000_s1026" o:spid="_x0000_s1026" o:spt="75" style="position:absolute;left:0pt;margin-left:-5.85pt;margin-top:55.6pt;height:2.35pt;width:65.2pt;z-index:251868160;mso-width-relative:page;mso-height-relative:page;" coordsize="21600,21600" o:gfxdata="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">
                      <v:imagedata r:id="rId427" o:title=""/>
                      <o:lock v:ext="edit"/>
                    </v:shape>
                  </w:pict>
                </mc:Fallback>
              </mc:AlternateContent>
            </w:r>
            <w:r>
              <w:rPr>
                <w:rFonts w:ascii="Consolas" w:hAnsi="Consolas" w:eastAsia="Times New Roman" w:cs="Times New Roman"/>
                <w:color w:val="222222"/>
                <w:kern w:val="0"/>
                <w:sz w:val="18"/>
                <w:szCs w:val="18"/>
                <w:shd w:val="clear" w:color="auto" w:fill="FFFFFF"/>
              </w:rPr>
              <w:t>Which of the following is INCORRECT? It is important to test interfaces to ensure:</w:t>
            </w: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w:drawing>
                <wp:inline distT="0" distB="0" distL="0" distR="0">
                  <wp:extent cx="3211830" cy="621030"/>
                  <wp:effectExtent l="0" t="0" r="762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a:xfrm>
                            <a:off x="0" y="0"/>
                            <a:ext cx="3211830" cy="621030"/>
                          </a:xfrm>
                          <a:prstGeom prst="rect">
                            <a:avLst/>
                          </a:prstGeom>
                          <a:noFill/>
                          <a:ln>
                            <a:noFill/>
                          </a:ln>
                        </pic:spPr>
                      </pic:pic>
                    </a:graphicData>
                  </a:graphic>
                </wp:inline>
              </w:drawing>
            </w:r>
          </w:p>
          <w:p>
            <w:pPr>
              <w:widowControl/>
              <w:autoSpaceDE/>
              <w:autoSpaceDN/>
              <w:spacing w:before="60" w:after="60" w:line="312" w:lineRule="auto"/>
              <w:ind w:left="0"/>
            </w:pPr>
            <w:r>
              <w:drawing>
                <wp:inline distT="0" distB="0" distL="114300" distR="114300">
                  <wp:extent cx="4274820" cy="2792730"/>
                  <wp:effectExtent l="0" t="0" r="17780" b="1270"/>
                  <wp:docPr id="3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12"/>
                          <pic:cNvPicPr>
                            <a:picLocks noChangeAspect="1"/>
                          </pic:cNvPicPr>
                        </pic:nvPicPr>
                        <pic:blipFill>
                          <a:blip r:embed="rId429"/>
                          <a:stretch>
                            <a:fillRect/>
                          </a:stretch>
                        </pic:blipFill>
                        <pic:spPr>
                          <a:xfrm>
                            <a:off x="0" y="0"/>
                            <a:ext cx="4274820" cy="2792730"/>
                          </a:xfrm>
                          <a:prstGeom prst="rect">
                            <a:avLst/>
                          </a:prstGeom>
                          <a:noFill/>
                          <a:ln w="9525">
                            <a:noFill/>
                          </a:ln>
                        </pic:spPr>
                      </pic:pic>
                    </a:graphicData>
                  </a:graphic>
                </wp:inline>
              </w:drawing>
            </w:r>
          </w:p>
          <w:p>
            <w:pPr>
              <w:widowControl/>
              <w:autoSpaceDE/>
              <w:autoSpaceDN/>
              <w:spacing w:before="60" w:after="60" w:line="312" w:lineRule="auto"/>
              <w:ind w:left="0"/>
            </w:pPr>
            <w:r>
              <w:t>我们要reduce search</w:t>
            </w: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Helvetica" w:hAnsi="Helvetica" w:eastAsia="Times New Roman" w:cs="Helvetica"/>
                <w:color w:val="333333"/>
                <w:kern w:val="0"/>
                <w:sz w:val="22"/>
              </w:rPr>
            </w:pPr>
            <w:r>
              <w:rPr>
                <w:rFonts w:ascii="Helvetica" w:hAnsi="Helvetica" w:eastAsia="Times New Roman" w:cs="Helvetica"/>
                <w:color w:val="333333"/>
                <w:kern w:val="0"/>
                <w:sz w:val="22"/>
              </w:rPr>
              <w:t>which is correct?</w:t>
            </w:r>
          </w:p>
          <w:p>
            <w:pPr>
              <w:widowControl/>
              <w:autoSpaceDE/>
              <w:autoSpaceDN/>
              <w:spacing w:before="60" w:after="60" w:line="312" w:lineRule="auto"/>
              <w:ind w:left="0"/>
              <w:rPr>
                <w:rFonts w:ascii="Helvetica" w:hAnsi="Helvetica" w:eastAsia="Times New Roman" w:cs="Helvetica"/>
                <w:color w:val="333333"/>
                <w:kern w:val="0"/>
                <w:sz w:val="22"/>
              </w:rPr>
            </w:pPr>
            <w:r>
              <w:rPr>
                <w:rFonts w:ascii="Helvetica" w:hAnsi="Helvetica" w:eastAsia="Times New Roman" w:cs="Helvetica"/>
                <w:color w:val="333333"/>
                <w:kern w:val="0"/>
                <w:sz w:val="22"/>
              </w:rPr>
              <w:t>revolutionary革命性的</w:t>
            </w:r>
          </w:p>
          <w:p>
            <w:pPr>
              <w:widowControl/>
              <w:autoSpaceDE/>
              <w:autoSpaceDN/>
              <w:spacing w:before="60" w:after="60" w:line="312" w:lineRule="auto"/>
              <w:ind w:left="0"/>
              <w:rPr>
                <w:rFonts w:ascii="Helvetica" w:hAnsi="Helvetica" w:eastAsia="Times New Roman" w:cs="Helvetica"/>
                <w:color w:val="333333"/>
                <w:kern w:val="0"/>
                <w:sz w:val="22"/>
              </w:rPr>
            </w:pPr>
            <w:r>
              <w:rPr>
                <w:rFonts w:ascii="Helvetica" w:hAnsi="Helvetica" w:eastAsia="Times New Roman" w:cs="Helvetica"/>
                <w:color w:val="333333"/>
                <w:kern w:val="0"/>
                <w:sz w:val="22"/>
              </w:rPr>
              <w:t>evolutionary进化的</w:t>
            </w: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sz w:val="24"/>
              </w:rPr>
              <mc:AlternateContent>
                <mc:Choice Requires="wps">
                  <w:drawing>
                    <wp:anchor distT="0" distB="0" distL="114300" distR="114300" simplePos="0" relativeHeight="251883520" behindDoc="0" locked="0" layoutInCell="1" allowOverlap="1">
                      <wp:simplePos x="0" y="0"/>
                      <wp:positionH relativeFrom="column">
                        <wp:posOffset>-12065</wp:posOffset>
                      </wp:positionH>
                      <wp:positionV relativeFrom="paragraph">
                        <wp:posOffset>941705</wp:posOffset>
                      </wp:positionV>
                      <wp:extent cx="227330" cy="394335"/>
                      <wp:effectExtent l="9525" t="9525" r="17145" b="27940"/>
                      <wp:wrapNone/>
                      <wp:docPr id="341" name="Ink 341"/>
                      <wp:cNvGraphicFramePr/>
                      <a:graphic xmlns:a="http://schemas.openxmlformats.org/drawingml/2006/main">
                        <a:graphicData uri="http://schemas.microsoft.com/office/word/2010/wordprocessingInk">
                          <mc:AlternateContent xmlns:a14="http://schemas.microsoft.com/office/drawing/2010/main">
                            <mc:Choice Requires="a14">
                              <w14:contentPart bwMode="clr" r:id="rId430">
                                <w14:nvContentPartPr>
                                  <w14:cNvPr id="341" name="Ink 341"/>
                                  <w14:cNvContentPartPr/>
                                </w14:nvContentPartPr>
                                <w14:xfrm>
                                  <a:off x="2233295" y="5424170"/>
                                  <a:ext cx="227330" cy="394335"/>
                                </w14:xfrm>
                              </w14:contentPart>
                            </mc:Choice>
                          </mc:AlternateContent>
                        </a:graphicData>
                      </a:graphic>
                    </wp:anchor>
                  </w:drawing>
                </mc:Choice>
                <mc:Fallback>
                  <w:pict>
                    <v:shape id="_x0000_s1026" o:spid="_x0000_s1026" o:spt="75" style="position:absolute;left:0pt;margin-left:-0.95pt;margin-top:74.15pt;height:31.05pt;width:17.9pt;z-index:251883520;mso-width-relative:page;mso-height-relative:page;" coordsize="21600,21600" o:gfxdata="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">
                      <v:imagedata r:id="rId431" o:title=""/>
                      <o:lock v:ext="edit"/>
                    </v:shape>
                  </w:pict>
                </mc:Fallback>
              </mc:AlternateContent>
            </w:r>
            <w:r>
              <w:rPr>
                <w:sz w:val="24"/>
              </w:rPr>
              <mc:AlternateContent>
                <mc:Choice Requires="wps">
                  <w:drawing>
                    <wp:anchor distT="0" distB="0" distL="114300" distR="114300" simplePos="0" relativeHeight="251882496" behindDoc="0" locked="0" layoutInCell="1" allowOverlap="1">
                      <wp:simplePos x="0" y="0"/>
                      <wp:positionH relativeFrom="column">
                        <wp:posOffset>-27305</wp:posOffset>
                      </wp:positionH>
                      <wp:positionV relativeFrom="paragraph">
                        <wp:posOffset>1078230</wp:posOffset>
                      </wp:positionV>
                      <wp:extent cx="303530" cy="121285"/>
                      <wp:effectExtent l="9525" t="9525" r="17145" b="21590"/>
                      <wp:wrapNone/>
                      <wp:docPr id="340" name="Ink 340"/>
                      <wp:cNvGraphicFramePr/>
                      <a:graphic xmlns:a="http://schemas.openxmlformats.org/drawingml/2006/main">
                        <a:graphicData uri="http://schemas.microsoft.com/office/word/2010/wordprocessingInk">
                          <mc:AlternateContent xmlns:a14="http://schemas.microsoft.com/office/drawing/2010/main">
                            <mc:Choice Requires="a14">
                              <w14:contentPart bwMode="clr" r:id="rId432">
                                <w14:nvContentPartPr>
                                  <w14:cNvPr id="340" name="Ink 340"/>
                                  <w14:cNvContentPartPr/>
                                </w14:nvContentPartPr>
                                <w14:xfrm>
                                  <a:off x="2218055" y="5560695"/>
                                  <a:ext cx="303530" cy="121285"/>
                                </w14:xfrm>
                              </w14:contentPart>
                            </mc:Choice>
                          </mc:AlternateContent>
                        </a:graphicData>
                      </a:graphic>
                    </wp:anchor>
                  </w:drawing>
                </mc:Choice>
                <mc:Fallback>
                  <w:pict>
                    <v:shape id="_x0000_s1026" o:spid="_x0000_s1026" o:spt="75" style="position:absolute;left:0pt;margin-left:-2.15pt;margin-top:84.9pt;height:9.55pt;width:23.9pt;z-index:251882496;mso-width-relative:page;mso-height-relative:page;" coordsize="21600,21600" o:gfxdata="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">
                      <v:imagedata r:id="rId433" o:title=""/>
                      <o:lock v:ext="edit"/>
                    </v:shape>
                  </w:pict>
                </mc:Fallback>
              </mc:AlternateContent>
            </w:r>
            <w:r>
              <w:rPr>
                <w:sz w:val="24"/>
              </w:rPr>
              <mc:AlternateContent>
                <mc:Choice Requires="wps">
                  <w:drawing>
                    <wp:anchor distT="0" distB="0" distL="114300" distR="114300" simplePos="0" relativeHeight="251881472" behindDoc="0" locked="0" layoutInCell="1" allowOverlap="1">
                      <wp:simplePos x="0" y="0"/>
                      <wp:positionH relativeFrom="column">
                        <wp:posOffset>3235325</wp:posOffset>
                      </wp:positionH>
                      <wp:positionV relativeFrom="paragraph">
                        <wp:posOffset>1040130</wp:posOffset>
                      </wp:positionV>
                      <wp:extent cx="1680210" cy="98425"/>
                      <wp:effectExtent l="9525" t="9525" r="12065" b="19050"/>
                      <wp:wrapNone/>
                      <wp:docPr id="339" name="Ink 339"/>
                      <wp:cNvGraphicFramePr/>
                      <a:graphic xmlns:a="http://schemas.openxmlformats.org/drawingml/2006/main">
                        <a:graphicData uri="http://schemas.microsoft.com/office/word/2010/wordprocessingInk">
                          <mc:AlternateContent xmlns:a14="http://schemas.microsoft.com/office/drawing/2010/main">
                            <mc:Choice Requires="a14">
                              <w14:contentPart bwMode="clr" r:id="rId434">
                                <w14:nvContentPartPr>
                                  <w14:cNvPr id="339" name="Ink 339"/>
                                  <w14:cNvContentPartPr/>
                                </w14:nvContentPartPr>
                                <w14:xfrm>
                                  <a:off x="5480685" y="5522595"/>
                                  <a:ext cx="1680210" cy="98425"/>
                                </w14:xfrm>
                              </w14:contentPart>
                            </mc:Choice>
                          </mc:AlternateContent>
                        </a:graphicData>
                      </a:graphic>
                    </wp:anchor>
                  </w:drawing>
                </mc:Choice>
                <mc:Fallback>
                  <w:pict>
                    <v:shape id="_x0000_s1026" o:spid="_x0000_s1026" o:spt="75" style="position:absolute;left:0pt;margin-left:254.75pt;margin-top:81.9pt;height:7.75pt;width:132.3pt;z-index:251881472;mso-width-relative:page;mso-height-relative:page;" coordsize="21600,21600" o:gfxdata="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">
                      <v:imagedata r:id="rId435" o:title=""/>
                      <o:lock v:ext="edit"/>
                    </v:shape>
                  </w:pict>
                </mc:Fallback>
              </mc:AlternateContent>
            </w:r>
            <w:r>
              <w:rPr>
                <w:sz w:val="24"/>
              </w:rPr>
              <mc:AlternateContent>
                <mc:Choice Requires="wps">
                  <w:drawing>
                    <wp:anchor distT="0" distB="0" distL="114300" distR="114300" simplePos="0" relativeHeight="251880448" behindDoc="0" locked="0" layoutInCell="1" allowOverlap="1">
                      <wp:simplePos x="0" y="0"/>
                      <wp:positionH relativeFrom="column">
                        <wp:posOffset>2778760</wp:posOffset>
                      </wp:positionH>
                      <wp:positionV relativeFrom="paragraph">
                        <wp:posOffset>1283970</wp:posOffset>
                      </wp:positionV>
                      <wp:extent cx="106045" cy="135890"/>
                      <wp:effectExtent l="9525" t="9525" r="11430" b="32385"/>
                      <wp:wrapNone/>
                      <wp:docPr id="338" name="Ink 338"/>
                      <wp:cNvGraphicFramePr/>
                      <a:graphic xmlns:a="http://schemas.openxmlformats.org/drawingml/2006/main">
                        <a:graphicData uri="http://schemas.microsoft.com/office/word/2010/wordprocessingInk">
                          <mc:AlternateContent xmlns:a14="http://schemas.microsoft.com/office/drawing/2010/main">
                            <mc:Choice Requires="a14">
                              <w14:contentPart bwMode="clr" r:id="rId436">
                                <w14:nvContentPartPr>
                                  <w14:cNvPr id="338" name="Ink 338"/>
                                  <w14:cNvContentPartPr/>
                                </w14:nvContentPartPr>
                                <w14:xfrm>
                                  <a:off x="5024120" y="5766435"/>
                                  <a:ext cx="106045" cy="135890"/>
                                </w14:xfrm>
                              </w14:contentPart>
                            </mc:Choice>
                          </mc:AlternateContent>
                        </a:graphicData>
                      </a:graphic>
                    </wp:anchor>
                  </w:drawing>
                </mc:Choice>
                <mc:Fallback>
                  <w:pict>
                    <v:shape id="_x0000_s1026" o:spid="_x0000_s1026" o:spt="75" style="position:absolute;left:0pt;margin-left:218.8pt;margin-top:101.1pt;height:10.7pt;width:8.35pt;z-index:251880448;mso-width-relative:page;mso-height-relative:page;" coordsize="21600,21600" o:gfxdata="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">
                      <v:imagedata r:id="rId437" o:title=""/>
                      <o:lock v:ext="edit"/>
                    </v:shape>
                  </w:pict>
                </mc:Fallback>
              </mc:AlternateContent>
            </w:r>
            <w:r>
              <w:rPr>
                <w:sz w:val="24"/>
              </w:rPr>
              <mc:AlternateContent>
                <mc:Choice Requires="wps">
                  <w:drawing>
                    <wp:anchor distT="0" distB="0" distL="114300" distR="114300" simplePos="0" relativeHeight="251879424" behindDoc="0" locked="0" layoutInCell="1" allowOverlap="1">
                      <wp:simplePos x="0" y="0"/>
                      <wp:positionH relativeFrom="column">
                        <wp:posOffset>2566035</wp:posOffset>
                      </wp:positionH>
                      <wp:positionV relativeFrom="paragraph">
                        <wp:posOffset>1078230</wp:posOffset>
                      </wp:positionV>
                      <wp:extent cx="234950" cy="189865"/>
                      <wp:effectExtent l="9525" t="9525" r="9525" b="29210"/>
                      <wp:wrapNone/>
                      <wp:docPr id="337" name="Ink 337"/>
                      <wp:cNvGraphicFramePr/>
                      <a:graphic xmlns:a="http://schemas.openxmlformats.org/drawingml/2006/main">
                        <a:graphicData uri="http://schemas.microsoft.com/office/word/2010/wordprocessingInk">
                          <mc:AlternateContent xmlns:a14="http://schemas.microsoft.com/office/drawing/2010/main">
                            <mc:Choice Requires="a14">
                              <w14:contentPart bwMode="clr" r:id="rId438">
                                <w14:nvContentPartPr>
                                  <w14:cNvPr id="337" name="Ink 337"/>
                                  <w14:cNvContentPartPr/>
                                </w14:nvContentPartPr>
                                <w14:xfrm>
                                  <a:off x="4811395" y="5560695"/>
                                  <a:ext cx="234950" cy="189865"/>
                                </w14:xfrm>
                              </w14:contentPart>
                            </mc:Choice>
                          </mc:AlternateContent>
                        </a:graphicData>
                      </a:graphic>
                    </wp:anchor>
                  </w:drawing>
                </mc:Choice>
                <mc:Fallback>
                  <w:pict>
                    <v:shape id="_x0000_s1026" o:spid="_x0000_s1026" o:spt="75" style="position:absolute;left:0pt;margin-left:202.05pt;margin-top:84.9pt;height:14.95pt;width:18.5pt;z-index:251879424;mso-width-relative:page;mso-height-relative:page;" coordsize="21600,21600" o:gfxdata="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">
                      <v:imagedata r:id="rId439" o:title=""/>
                      <o:lock v:ext="edit"/>
                    </v:shape>
                  </w:pict>
                </mc:Fallback>
              </mc:AlternateContent>
            </w:r>
            <w:r>
              <w:rPr>
                <w:sz w:val="24"/>
              </w:rPr>
              <mc:AlternateContent>
                <mc:Choice Requires="wps">
                  <w:drawing>
                    <wp:anchor distT="0" distB="0" distL="114300" distR="114300" simplePos="0" relativeHeight="251878400" behindDoc="0" locked="0" layoutInCell="1" allowOverlap="1">
                      <wp:simplePos x="0" y="0"/>
                      <wp:positionH relativeFrom="column">
                        <wp:posOffset>960755</wp:posOffset>
                      </wp:positionH>
                      <wp:positionV relativeFrom="paragraph">
                        <wp:posOffset>2628900</wp:posOffset>
                      </wp:positionV>
                      <wp:extent cx="508635" cy="409575"/>
                      <wp:effectExtent l="9525" t="9525" r="15240" b="12700"/>
                      <wp:wrapNone/>
                      <wp:docPr id="334" name="Ink 334"/>
                      <wp:cNvGraphicFramePr/>
                      <a:graphic xmlns:a="http://schemas.openxmlformats.org/drawingml/2006/main">
                        <a:graphicData uri="http://schemas.microsoft.com/office/word/2010/wordprocessingInk">
                          <mc:AlternateContent xmlns:a14="http://schemas.microsoft.com/office/drawing/2010/main">
                            <mc:Choice Requires="a14">
                              <w14:contentPart bwMode="clr" r:id="rId440">
                                <w14:nvContentPartPr>
                                  <w14:cNvPr id="334" name="Ink 334"/>
                                  <w14:cNvContentPartPr/>
                                </w14:nvContentPartPr>
                                <w14:xfrm>
                                  <a:off x="3206115" y="7111365"/>
                                  <a:ext cx="508635" cy="409575"/>
                                </w14:xfrm>
                              </w14:contentPart>
                            </mc:Choice>
                          </mc:AlternateContent>
                        </a:graphicData>
                      </a:graphic>
                    </wp:anchor>
                  </w:drawing>
                </mc:Choice>
                <mc:Fallback>
                  <w:pict>
                    <v:shape id="_x0000_s1026" o:spid="_x0000_s1026" o:spt="75" style="position:absolute;left:0pt;margin-left:75.65pt;margin-top:207pt;height:32.25pt;width:40.05pt;z-index:251878400;mso-width-relative:page;mso-height-relative:page;" coordsize="21600,21600" o:gfxdata="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">
                      <v:imagedata r:id="rId441" o:title=""/>
                      <o:lock v:ext="edit"/>
                    </v:shape>
                  </w:pict>
                </mc:Fallback>
              </mc:AlternateContent>
            </w:r>
            <w:r>
              <w:rPr>
                <w:sz w:val="24"/>
              </w:rPr>
              <mc:AlternateContent>
                <mc:Choice Requires="wps">
                  <w:drawing>
                    <wp:anchor distT="0" distB="0" distL="114300" distR="114300" simplePos="0" relativeHeight="251877376" behindDoc="0" locked="0" layoutInCell="1" allowOverlap="1">
                      <wp:simplePos x="0" y="0"/>
                      <wp:positionH relativeFrom="column">
                        <wp:posOffset>793750</wp:posOffset>
                      </wp:positionH>
                      <wp:positionV relativeFrom="paragraph">
                        <wp:posOffset>2575560</wp:posOffset>
                      </wp:positionV>
                      <wp:extent cx="736600" cy="326390"/>
                      <wp:effectExtent l="9525" t="9525" r="15875" b="19685"/>
                      <wp:wrapNone/>
                      <wp:docPr id="333" name="Ink 333"/>
                      <wp:cNvGraphicFramePr/>
                      <a:graphic xmlns:a="http://schemas.openxmlformats.org/drawingml/2006/main">
                        <a:graphicData uri="http://schemas.microsoft.com/office/word/2010/wordprocessingInk">
                          <mc:AlternateContent xmlns:a14="http://schemas.microsoft.com/office/drawing/2010/main">
                            <mc:Choice Requires="a14">
                              <w14:contentPart bwMode="clr" r:id="rId442">
                                <w14:nvContentPartPr>
                                  <w14:cNvPr id="333" name="Ink 333"/>
                                  <w14:cNvContentPartPr/>
                                </w14:nvContentPartPr>
                                <w14:xfrm>
                                  <a:off x="3039110" y="7058025"/>
                                  <a:ext cx="736600" cy="326390"/>
                                </w14:xfrm>
                              </w14:contentPart>
                            </mc:Choice>
                          </mc:AlternateContent>
                        </a:graphicData>
                      </a:graphic>
                    </wp:anchor>
                  </w:drawing>
                </mc:Choice>
                <mc:Fallback>
                  <w:pict>
                    <v:shape id="_x0000_s1026" o:spid="_x0000_s1026" o:spt="75" style="position:absolute;left:0pt;margin-left:62.5pt;margin-top:202.8pt;height:25.7pt;width:58pt;z-index:251877376;mso-width-relative:page;mso-height-relative:page;" coordsize="21600,21600" o:gfxdata="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">
                      <v:imagedata r:id="rId443" o:title=""/>
                      <o:lock v:ext="edit"/>
                    </v:shape>
                  </w:pict>
                </mc:Fallback>
              </mc:AlternateContent>
            </w:r>
            <w:r>
              <w:rPr>
                <w:sz w:val="24"/>
              </w:rPr>
              <mc:AlternateContent>
                <mc:Choice Requires="wps">
                  <w:drawing>
                    <wp:anchor distT="0" distB="0" distL="114300" distR="114300" simplePos="0" relativeHeight="251876352" behindDoc="0" locked="0" layoutInCell="1" allowOverlap="1">
                      <wp:simplePos x="0" y="0"/>
                      <wp:positionH relativeFrom="column">
                        <wp:posOffset>907415</wp:posOffset>
                      </wp:positionH>
                      <wp:positionV relativeFrom="paragraph">
                        <wp:posOffset>1221740</wp:posOffset>
                      </wp:positionV>
                      <wp:extent cx="394970" cy="508635"/>
                      <wp:effectExtent l="9525" t="9525" r="27305" b="15240"/>
                      <wp:wrapNone/>
                      <wp:docPr id="332" name="Ink 332"/>
                      <wp:cNvGraphicFramePr/>
                      <a:graphic xmlns:a="http://schemas.openxmlformats.org/drawingml/2006/main">
                        <a:graphicData uri="http://schemas.microsoft.com/office/word/2010/wordprocessingInk">
                          <mc:AlternateContent xmlns:a14="http://schemas.microsoft.com/office/drawing/2010/main">
                            <mc:Choice Requires="a14">
                              <w14:contentPart bwMode="clr" r:id="rId444">
                                <w14:nvContentPartPr>
                                  <w14:cNvPr id="332" name="Ink 332"/>
                                  <w14:cNvContentPartPr/>
                                </w14:nvContentPartPr>
                                <w14:xfrm>
                                  <a:off x="3152775" y="5704205"/>
                                  <a:ext cx="394970" cy="508635"/>
                                </w14:xfrm>
                              </w14:contentPart>
                            </mc:Choice>
                          </mc:AlternateContent>
                        </a:graphicData>
                      </a:graphic>
                    </wp:anchor>
                  </w:drawing>
                </mc:Choice>
                <mc:Fallback>
                  <w:pict>
                    <v:shape id="_x0000_s1026" o:spid="_x0000_s1026" o:spt="75" style="position:absolute;left:0pt;margin-left:71.45pt;margin-top:96.2pt;height:40.05pt;width:31.1pt;z-index:251876352;mso-width-relative:page;mso-height-relative:page;" coordsize="21600,21600" o:gfxdata="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">
                      <v:imagedata r:id="rId445" o:title=""/>
                      <o:lock v:ext="edit"/>
                    </v:shape>
                  </w:pict>
                </mc:Fallback>
              </mc:AlternateContent>
            </w:r>
            <w:r>
              <w:rPr>
                <w:sz w:val="24"/>
              </w:rPr>
              <mc:AlternateContent>
                <mc:Choice Requires="wps">
                  <w:drawing>
                    <wp:anchor distT="0" distB="0" distL="114300" distR="114300" simplePos="0" relativeHeight="251875328" behindDoc="0" locked="0" layoutInCell="1" allowOverlap="1">
                      <wp:simplePos x="0" y="0"/>
                      <wp:positionH relativeFrom="column">
                        <wp:posOffset>846455</wp:posOffset>
                      </wp:positionH>
                      <wp:positionV relativeFrom="paragraph">
                        <wp:posOffset>1525905</wp:posOffset>
                      </wp:positionV>
                      <wp:extent cx="509270" cy="189230"/>
                      <wp:effectExtent l="9525" t="9525" r="14605" b="29845"/>
                      <wp:wrapNone/>
                      <wp:docPr id="331" name="Ink 331"/>
                      <wp:cNvGraphicFramePr/>
                      <a:graphic xmlns:a="http://schemas.openxmlformats.org/drawingml/2006/main">
                        <a:graphicData uri="http://schemas.microsoft.com/office/word/2010/wordprocessingInk">
                          <mc:AlternateContent xmlns:a14="http://schemas.microsoft.com/office/drawing/2010/main">
                            <mc:Choice Requires="a14">
                              <w14:contentPart bwMode="clr" r:id="rId446">
                                <w14:nvContentPartPr>
                                  <w14:cNvPr id="331" name="Ink 331"/>
                                  <w14:cNvContentPartPr/>
                                </w14:nvContentPartPr>
                                <w14:xfrm>
                                  <a:off x="3091815" y="6008370"/>
                                  <a:ext cx="509270" cy="189230"/>
                                </w14:xfrm>
                              </w14:contentPart>
                            </mc:Choice>
                          </mc:AlternateContent>
                        </a:graphicData>
                      </a:graphic>
                    </wp:anchor>
                  </w:drawing>
                </mc:Choice>
                <mc:Fallback>
                  <w:pict>
                    <v:shape id="_x0000_s1026" o:spid="_x0000_s1026" o:spt="75" style="position:absolute;left:0pt;margin-left:66.65pt;margin-top:120.15pt;height:14.9pt;width:40.1pt;z-index:251875328;mso-width-relative:page;mso-height-relative:page;" coordsize="21600,21600" o:gfxdata="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">
                      <v:imagedata r:id="rId447" o:title=""/>
                      <o:lock v:ext="edit"/>
                    </v:shape>
                  </w:pict>
                </mc:Fallback>
              </mc:AlternateContent>
            </w:r>
            <w:r>
              <w:rPr>
                <w:sz w:val="24"/>
              </w:rPr>
              <mc:AlternateContent>
                <mc:Choice Requires="wps">
                  <w:drawing>
                    <wp:anchor distT="0" distB="0" distL="114300" distR="114300" simplePos="0" relativeHeight="251874304" behindDoc="0" locked="0" layoutInCell="1" allowOverlap="1">
                      <wp:simplePos x="0" y="0"/>
                      <wp:positionH relativeFrom="column">
                        <wp:posOffset>709930</wp:posOffset>
                      </wp:positionH>
                      <wp:positionV relativeFrom="paragraph">
                        <wp:posOffset>294005</wp:posOffset>
                      </wp:positionV>
                      <wp:extent cx="334010" cy="638175"/>
                      <wp:effectExtent l="9525" t="9525" r="12065" b="12700"/>
                      <wp:wrapNone/>
                      <wp:docPr id="330" name="Ink 330"/>
                      <wp:cNvGraphicFramePr/>
                      <a:graphic xmlns:a="http://schemas.openxmlformats.org/drawingml/2006/main">
                        <a:graphicData uri="http://schemas.microsoft.com/office/word/2010/wordprocessingInk">
                          <mc:AlternateContent xmlns:a14="http://schemas.microsoft.com/office/drawing/2010/main">
                            <mc:Choice Requires="a14">
                              <w14:contentPart bwMode="clr" r:id="rId448">
                                <w14:nvContentPartPr>
                                  <w14:cNvPr id="330" name="Ink 330"/>
                                  <w14:cNvContentPartPr/>
                                </w14:nvContentPartPr>
                                <w14:xfrm>
                                  <a:off x="2955290" y="4776470"/>
                                  <a:ext cx="334010" cy="638175"/>
                                </w14:xfrm>
                              </w14:contentPart>
                            </mc:Choice>
                          </mc:AlternateContent>
                        </a:graphicData>
                      </a:graphic>
                    </wp:anchor>
                  </w:drawing>
                </mc:Choice>
                <mc:Fallback>
                  <w:pict>
                    <v:shape id="_x0000_s1026" o:spid="_x0000_s1026" o:spt="75" style="position:absolute;left:0pt;margin-left:55.9pt;margin-top:23.15pt;height:50.25pt;width:26.3pt;z-index:251874304;mso-width-relative:page;mso-height-relative:page;" coordsize="21600,21600" o:gfxdata="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">
                      <v:imagedata r:id="rId449" o:title=""/>
                      <o:lock v:ext="edit"/>
                    </v:shape>
                  </w:pict>
                </mc:Fallback>
              </mc:AlternateContent>
            </w:r>
            <w:r>
              <w:rPr>
                <w:sz w:val="24"/>
              </w:rPr>
              <mc:AlternateContent>
                <mc:Choice Requires="wps">
                  <w:drawing>
                    <wp:anchor distT="0" distB="0" distL="114300" distR="114300" simplePos="0" relativeHeight="251873280" behindDoc="0" locked="0" layoutInCell="1" allowOverlap="1">
                      <wp:simplePos x="0" y="0"/>
                      <wp:positionH relativeFrom="column">
                        <wp:posOffset>610870</wp:posOffset>
                      </wp:positionH>
                      <wp:positionV relativeFrom="paragraph">
                        <wp:posOffset>362585</wp:posOffset>
                      </wp:positionV>
                      <wp:extent cx="463550" cy="128270"/>
                      <wp:effectExtent l="9525" t="9525" r="9525" b="14605"/>
                      <wp:wrapNone/>
                      <wp:docPr id="329" name="Ink 329"/>
                      <wp:cNvGraphicFramePr/>
                      <a:graphic xmlns:a="http://schemas.openxmlformats.org/drawingml/2006/main">
                        <a:graphicData uri="http://schemas.microsoft.com/office/word/2010/wordprocessingInk">
                          <mc:AlternateContent xmlns:a14="http://schemas.microsoft.com/office/drawing/2010/main">
                            <mc:Choice Requires="a14">
                              <w14:contentPart bwMode="clr" r:id="rId450">
                                <w14:nvContentPartPr>
                                  <w14:cNvPr id="329" name="Ink 329"/>
                                  <w14:cNvContentPartPr/>
                                </w14:nvContentPartPr>
                                <w14:xfrm>
                                  <a:off x="2856230" y="4845050"/>
                                  <a:ext cx="463550" cy="128270"/>
                                </w14:xfrm>
                              </w14:contentPart>
                            </mc:Choice>
                          </mc:AlternateContent>
                        </a:graphicData>
                      </a:graphic>
                    </wp:anchor>
                  </w:drawing>
                </mc:Choice>
                <mc:Fallback>
                  <w:pict>
                    <v:shape id="_x0000_s1026" o:spid="_x0000_s1026" o:spt="75" style="position:absolute;left:0pt;margin-left:48.1pt;margin-top:28.55pt;height:10.1pt;width:36.5pt;z-index:251873280;mso-width-relative:page;mso-height-relative:page;" coordsize="21600,21600" o:gfxdata="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">
                      <v:imagedata r:id="rId451" o:title=""/>
                      <o:lock v:ext="edit"/>
                    </v:shape>
                  </w:pict>
                </mc:Fallback>
              </mc:AlternateContent>
            </w:r>
            <w:r>
              <w:rPr>
                <w:rFonts w:ascii="Times New Roman" w:hAnsi="Times New Roman" w:eastAsia="Times New Roman" w:cs="Times New Roman"/>
                <w:kern w:val="0"/>
                <w:sz w:val="24"/>
                <w:szCs w:val="24"/>
              </w:rPr>
              <w:drawing>
                <wp:inline distT="0" distB="0" distL="0" distR="0">
                  <wp:extent cx="5274310" cy="301371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a:xfrm>
                            <a:off x="0" y="0"/>
                            <a:ext cx="5274310" cy="3013710"/>
                          </a:xfrm>
                          <a:prstGeom prst="rect">
                            <a:avLst/>
                          </a:prstGeom>
                          <a:noFill/>
                          <a:ln>
                            <a:noFill/>
                          </a:ln>
                        </pic:spPr>
                      </pic:pic>
                    </a:graphicData>
                  </a:graphic>
                </wp:inline>
              </w:drawing>
            </w:r>
          </w:p>
          <w:p>
            <w:pPr>
              <w:widowControl/>
              <w:autoSpaceDE/>
              <w:autoSpaceDN/>
              <w:spacing w:before="60" w:after="60" w:line="312" w:lineRule="auto"/>
              <w:ind w:left="0"/>
            </w:pPr>
            <w:r>
              <w:drawing>
                <wp:inline distT="0" distB="0" distL="114300" distR="114300">
                  <wp:extent cx="3672840" cy="2156460"/>
                  <wp:effectExtent l="0" t="0" r="10160" b="2540"/>
                  <wp:docPr id="3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13"/>
                          <pic:cNvPicPr>
                            <a:picLocks noChangeAspect="1"/>
                          </pic:cNvPicPr>
                        </pic:nvPicPr>
                        <pic:blipFill>
                          <a:blip r:embed="rId453"/>
                          <a:stretch>
                            <a:fillRect/>
                          </a:stretch>
                        </pic:blipFill>
                        <pic:spPr>
                          <a:xfrm>
                            <a:off x="0" y="0"/>
                            <a:ext cx="3672840" cy="2156460"/>
                          </a:xfrm>
                          <a:prstGeom prst="rect">
                            <a:avLst/>
                          </a:prstGeom>
                          <a:noFill/>
                          <a:ln w="9525">
                            <a:noFill/>
                          </a:ln>
                        </pic:spPr>
                      </pic:pic>
                    </a:graphicData>
                  </a:graphic>
                </wp:inline>
              </w:drawing>
            </w:r>
          </w:p>
          <w:p>
            <w:pPr>
              <w:pStyle w:val="5"/>
              <w:keepNext w:val="0"/>
              <w:keepLines w:val="0"/>
              <w:widowControl/>
              <w:suppressLineNumbers w:val="0"/>
              <w:spacing w:before="0" w:beforeAutospacing="0" w:after="0" w:afterAutospacing="0"/>
              <w:ind w:left="0" w:right="0"/>
              <w:jc w:val="left"/>
            </w:pPr>
            <w:r>
              <w:rPr>
                <w:rFonts w:ascii="Arial" w:hAnsi="Arial" w:cs="Arial"/>
                <w:color w:val="000000"/>
                <w:kern w:val="0"/>
                <w:sz w:val="32"/>
                <w:szCs w:val="32"/>
                <w:lang w:val="en-US" w:eastAsia="zh-CN" w:bidi="ar"/>
              </w:rPr>
              <w:t>Different</w:t>
            </w:r>
            <w:r>
              <w:rPr>
                <w:rFonts w:ascii="Helvetica" w:hAnsi="Helvetica" w:eastAsia="Helvetica" w:cs="Helvetica"/>
                <w:color w:val="000000"/>
                <w:kern w:val="0"/>
                <w:sz w:val="32"/>
                <w:szCs w:val="32"/>
                <w:lang w:val="en-US" w:eastAsia="zh-CN" w:bidi="ar"/>
              </w:rPr>
              <w:t xml:space="preserve"> </w:t>
            </w:r>
            <w:r>
              <w:rPr>
                <w:rFonts w:ascii="Arial" w:hAnsi="Arial" w:cs="Arial"/>
                <w:color w:val="000000"/>
                <w:kern w:val="0"/>
                <w:sz w:val="32"/>
                <w:szCs w:val="32"/>
                <w:lang w:val="en-US" w:eastAsia="zh-CN" w:bidi="ar"/>
              </w:rPr>
              <w:t>stages</w:t>
            </w:r>
            <w:r>
              <w:rPr>
                <w:rFonts w:ascii="Helvetica" w:hAnsi="Helvetica" w:eastAsia="Helvetica" w:cs="Helvetica"/>
                <w:color w:val="000000"/>
                <w:kern w:val="0"/>
                <w:sz w:val="32"/>
                <w:szCs w:val="32"/>
                <w:lang w:val="en-US" w:eastAsia="zh-CN" w:bidi="ar"/>
              </w:rPr>
              <w:t xml:space="preserve"> </w:t>
            </w:r>
            <w:r>
              <w:rPr>
                <w:rFonts w:ascii="Arial" w:hAnsi="Arial" w:cs="Arial"/>
                <w:color w:val="000000"/>
                <w:kern w:val="0"/>
                <w:sz w:val="32"/>
                <w:szCs w:val="32"/>
                <w:lang w:val="en-US" w:eastAsia="zh-CN" w:bidi="ar"/>
              </w:rPr>
              <w:t>of</w:t>
            </w:r>
            <w:r>
              <w:rPr>
                <w:rFonts w:ascii="Helvetica" w:hAnsi="Helvetica" w:eastAsia="Helvetica" w:cs="Helvetica"/>
                <w:color w:val="000000"/>
                <w:kern w:val="0"/>
                <w:sz w:val="32"/>
                <w:szCs w:val="32"/>
                <w:lang w:val="en-US" w:eastAsia="zh-CN" w:bidi="ar"/>
              </w:rPr>
              <w:t xml:space="preserve"> </w:t>
            </w:r>
            <w:r>
              <w:rPr>
                <w:rFonts w:ascii="Arial" w:hAnsi="Arial" w:cs="Arial"/>
                <w:color w:val="000000"/>
                <w:kern w:val="0"/>
                <w:sz w:val="32"/>
                <w:szCs w:val="32"/>
                <w:lang w:val="en-US" w:eastAsia="zh-CN" w:bidi="ar"/>
              </w:rPr>
              <w:t>design</w:t>
            </w:r>
            <w:r>
              <w:rPr>
                <w:rFonts w:ascii="Helvetica" w:hAnsi="Helvetica" w:eastAsia="Helvetica" w:cs="Helvetica"/>
                <w:color w:val="000000"/>
                <w:kern w:val="0"/>
                <w:sz w:val="32"/>
                <w:szCs w:val="32"/>
                <w:lang w:val="en-US" w:eastAsia="zh-CN" w:bidi="ar"/>
              </w:rPr>
              <w:t xml:space="preserve"> </w:t>
            </w:r>
            <w:r>
              <w:rPr>
                <w:rFonts w:ascii="Arial" w:hAnsi="Arial" w:cs="Arial"/>
                <w:color w:val="000000"/>
                <w:kern w:val="0"/>
                <w:sz w:val="32"/>
                <w:szCs w:val="32"/>
                <w:lang w:val="en-US" w:eastAsia="zh-CN" w:bidi="ar"/>
              </w:rPr>
              <w:t>require</w:t>
            </w:r>
            <w:r>
              <w:rPr>
                <w:rFonts w:ascii="Helvetica" w:hAnsi="Helvetica" w:eastAsia="Helvetica" w:cs="Helvetica"/>
                <w:color w:val="000000"/>
                <w:kern w:val="0"/>
                <w:sz w:val="32"/>
                <w:szCs w:val="32"/>
                <w:lang w:val="en-US" w:eastAsia="zh-CN" w:bidi="ar"/>
              </w:rPr>
              <w:t xml:space="preserve"> </w:t>
            </w:r>
            <w:r>
              <w:rPr>
                <w:rFonts w:ascii="Arial" w:hAnsi="Arial" w:cs="Arial"/>
                <w:color w:val="000000"/>
                <w:kern w:val="0"/>
                <w:sz w:val="32"/>
                <w:szCs w:val="32"/>
                <w:lang w:val="en-US" w:eastAsia="zh-CN" w:bidi="ar"/>
              </w:rPr>
              <w:t>different</w:t>
            </w:r>
            <w:r>
              <w:rPr>
                <w:rFonts w:ascii="Helvetica" w:hAnsi="Helvetica" w:eastAsia="Helvetica" w:cs="Helvetica"/>
                <w:color w:val="000000"/>
                <w:kern w:val="0"/>
                <w:sz w:val="32"/>
                <w:szCs w:val="32"/>
                <w:lang w:val="en-US" w:eastAsia="zh-CN" w:bidi="ar"/>
              </w:rPr>
              <w:t xml:space="preserve"> </w:t>
            </w:r>
            <w:r>
              <w:rPr>
                <w:rFonts w:ascii="Arial" w:hAnsi="Arial" w:cs="Arial"/>
                <w:color w:val="000000"/>
                <w:kern w:val="0"/>
                <w:sz w:val="32"/>
                <w:szCs w:val="32"/>
                <w:lang w:val="en-US" w:eastAsia="zh-CN" w:bidi="ar"/>
              </w:rPr>
              <w:t>levels</w:t>
            </w:r>
            <w:r>
              <w:rPr>
                <w:rFonts w:ascii="Helvetica" w:hAnsi="Helvetica" w:eastAsia="Helvetica" w:cs="Helvetica"/>
                <w:color w:val="000000"/>
                <w:kern w:val="0"/>
                <w:sz w:val="32"/>
                <w:szCs w:val="32"/>
                <w:lang w:val="en-US" w:eastAsia="zh-CN" w:bidi="ar"/>
              </w:rPr>
              <w:t xml:space="preserve"> </w:t>
            </w:r>
            <w:r>
              <w:rPr>
                <w:rFonts w:ascii="Arial" w:hAnsi="Arial" w:cs="Arial"/>
                <w:color w:val="000000"/>
                <w:kern w:val="0"/>
                <w:sz w:val="32"/>
                <w:szCs w:val="32"/>
                <w:lang w:val="en-US" w:eastAsia="zh-CN" w:bidi="ar"/>
              </w:rPr>
              <w:t>of</w:t>
            </w:r>
            <w:r>
              <w:rPr>
                <w:rFonts w:ascii="Helvetica" w:hAnsi="Helvetica" w:eastAsia="Helvetica" w:cs="Helvetica"/>
                <w:color w:val="000000"/>
                <w:kern w:val="0"/>
                <w:sz w:val="32"/>
                <w:szCs w:val="32"/>
                <w:lang w:val="en-US" w:eastAsia="zh-CN" w:bidi="ar"/>
              </w:rPr>
              <w:t xml:space="preserve"> </w:t>
            </w:r>
            <w:r>
              <w:rPr>
                <w:rFonts w:ascii="Arial" w:hAnsi="Arial" w:cs="Arial"/>
                <w:color w:val="000000"/>
                <w:kern w:val="0"/>
                <w:sz w:val="32"/>
                <w:szCs w:val="32"/>
                <w:lang w:val="en-US" w:eastAsia="zh-CN" w:bidi="ar"/>
              </w:rPr>
              <w:t>complexity,</w:t>
            </w:r>
            <w:r>
              <w:rPr>
                <w:rFonts w:ascii="Helvetica" w:hAnsi="Helvetica" w:eastAsia="Helvetica" w:cs="Helvetica"/>
                <w:color w:val="000000"/>
                <w:kern w:val="0"/>
                <w:sz w:val="32"/>
                <w:szCs w:val="32"/>
                <w:lang w:val="en-US" w:eastAsia="zh-CN" w:bidi="ar"/>
              </w:rPr>
              <w:t xml:space="preserve"> </w:t>
            </w:r>
            <w:r>
              <w:rPr>
                <w:rFonts w:ascii="Arial" w:hAnsi="Arial" w:cs="Arial"/>
                <w:color w:val="000000"/>
                <w:kern w:val="0"/>
                <w:sz w:val="32"/>
                <w:szCs w:val="32"/>
                <w:lang w:val="en-US" w:eastAsia="zh-CN" w:bidi="ar"/>
              </w:rPr>
              <w:t>difficulty,</w:t>
            </w:r>
            <w:r>
              <w:rPr>
                <w:rFonts w:ascii="Helvetica" w:hAnsi="Helvetica" w:eastAsia="Helvetica" w:cs="Helvetica"/>
                <w:color w:val="000000"/>
                <w:kern w:val="0"/>
                <w:sz w:val="32"/>
                <w:szCs w:val="32"/>
                <w:lang w:val="en-US" w:eastAsia="zh-CN" w:bidi="ar"/>
              </w:rPr>
              <w:t xml:space="preserve"> </w:t>
            </w:r>
            <w:r>
              <w:rPr>
                <w:rFonts w:ascii="Arial" w:hAnsi="Arial" w:cs="Arial"/>
                <w:color w:val="000000"/>
                <w:kern w:val="0"/>
                <w:sz w:val="32"/>
                <w:szCs w:val="32"/>
                <w:lang w:val="en-US" w:eastAsia="zh-CN" w:bidi="ar"/>
              </w:rPr>
              <w:t>and</w:t>
            </w:r>
            <w:r>
              <w:rPr>
                <w:rFonts w:ascii="Helvetica" w:hAnsi="Helvetica" w:eastAsia="Helvetica" w:cs="Helvetica"/>
                <w:color w:val="000000"/>
                <w:kern w:val="0"/>
                <w:sz w:val="32"/>
                <w:szCs w:val="32"/>
                <w:lang w:val="en-US" w:eastAsia="zh-CN" w:bidi="ar"/>
              </w:rPr>
              <w:t xml:space="preserve"> </w:t>
            </w:r>
            <w:r>
              <w:rPr>
                <w:rFonts w:ascii="Arial" w:hAnsi="Arial" w:cs="Arial"/>
                <w:color w:val="000000"/>
                <w:kern w:val="0"/>
                <w:sz w:val="32"/>
                <w:szCs w:val="32"/>
                <w:lang w:val="en-US" w:eastAsia="zh-CN" w:bidi="ar"/>
              </w:rPr>
              <w:t>fidelity.</w:t>
            </w:r>
          </w:p>
          <w:p>
            <w:pPr>
              <w:widowControl/>
              <w:autoSpaceDE/>
              <w:autoSpaceDN/>
              <w:spacing w:before="60" w:after="60" w:line="312" w:lineRule="auto"/>
              <w:ind w:left="0"/>
            </w:pPr>
            <w:r>
              <w:drawing>
                <wp:inline distT="0" distB="0" distL="114300" distR="114300">
                  <wp:extent cx="3213100" cy="2082800"/>
                  <wp:effectExtent l="0" t="0" r="12700" b="0"/>
                  <wp:docPr id="3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4"/>
                          <pic:cNvPicPr>
                            <a:picLocks noChangeAspect="1"/>
                          </pic:cNvPicPr>
                        </pic:nvPicPr>
                        <pic:blipFill>
                          <a:blip r:embed="rId454"/>
                          <a:stretch>
                            <a:fillRect/>
                          </a:stretch>
                        </pic:blipFill>
                        <pic:spPr>
                          <a:xfrm>
                            <a:off x="0" y="0"/>
                            <a:ext cx="3213100" cy="2082800"/>
                          </a:xfrm>
                          <a:prstGeom prst="rect">
                            <a:avLst/>
                          </a:prstGeom>
                          <a:noFill/>
                          <a:ln w="9525">
                            <a:noFill/>
                          </a:ln>
                        </pic:spPr>
                      </pic:pic>
                    </a:graphicData>
                  </a:graphic>
                </wp:inline>
              </w:drawing>
            </w:r>
          </w:p>
          <w:p>
            <w:pPr>
              <w:widowControl/>
              <w:autoSpaceDE/>
              <w:autoSpaceDN/>
              <w:spacing w:before="60" w:after="60" w:line="312" w:lineRule="auto"/>
              <w:ind w:left="0"/>
            </w:pPr>
            <w:r>
              <w:drawing>
                <wp:inline distT="0" distB="0" distL="114300" distR="114300">
                  <wp:extent cx="1435100" cy="1130300"/>
                  <wp:effectExtent l="0" t="0" r="12700" b="12700"/>
                  <wp:docPr id="3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5"/>
                          <pic:cNvPicPr>
                            <a:picLocks noChangeAspect="1"/>
                          </pic:cNvPicPr>
                        </pic:nvPicPr>
                        <pic:blipFill>
                          <a:blip r:embed="rId455"/>
                          <a:stretch>
                            <a:fillRect/>
                          </a:stretch>
                        </pic:blipFill>
                        <pic:spPr>
                          <a:xfrm>
                            <a:off x="0" y="0"/>
                            <a:ext cx="1435100" cy="1130300"/>
                          </a:xfrm>
                          <a:prstGeom prst="rect">
                            <a:avLst/>
                          </a:prstGeom>
                          <a:noFill/>
                          <a:ln w="9525">
                            <a:noFill/>
                          </a:ln>
                        </pic:spPr>
                      </pic:pic>
                    </a:graphicData>
                  </a:graphic>
                </wp:inline>
              </w:drawing>
            </w:r>
          </w:p>
          <w:p>
            <w:pPr>
              <w:widowControl/>
              <w:autoSpaceDE/>
              <w:autoSpaceDN/>
              <w:spacing w:before="60" w:after="60" w:line="312" w:lineRule="auto"/>
              <w:ind w:left="0"/>
            </w:pPr>
            <w:r>
              <w:drawing>
                <wp:inline distT="0" distB="0" distL="114300" distR="114300">
                  <wp:extent cx="2692400" cy="6363335"/>
                  <wp:effectExtent l="0" t="0" r="0" b="12065"/>
                  <wp:docPr id="3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16"/>
                          <pic:cNvPicPr>
                            <a:picLocks noChangeAspect="1"/>
                          </pic:cNvPicPr>
                        </pic:nvPicPr>
                        <pic:blipFill>
                          <a:blip r:embed="rId456"/>
                          <a:stretch>
                            <a:fillRect/>
                          </a:stretch>
                        </pic:blipFill>
                        <pic:spPr>
                          <a:xfrm>
                            <a:off x="0" y="0"/>
                            <a:ext cx="2692400" cy="6363335"/>
                          </a:xfrm>
                          <a:prstGeom prst="rect">
                            <a:avLst/>
                          </a:prstGeom>
                          <a:noFill/>
                          <a:ln w="9525">
                            <a:noFill/>
                          </a:ln>
                        </pic:spPr>
                      </pic:pic>
                    </a:graphicData>
                  </a:graphic>
                </wp:inline>
              </w:drawing>
            </w:r>
          </w:p>
          <w:p>
            <w:pPr>
              <w:widowControl/>
              <w:autoSpaceDE/>
              <w:autoSpaceDN/>
              <w:spacing w:before="60" w:after="60" w:line="312" w:lineRule="auto"/>
              <w:ind w:left="0"/>
            </w:pPr>
            <w:r>
              <w:drawing>
                <wp:inline distT="0" distB="0" distL="114300" distR="114300">
                  <wp:extent cx="3644900" cy="5943600"/>
                  <wp:effectExtent l="0" t="0" r="12700" b="0"/>
                  <wp:docPr id="3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17"/>
                          <pic:cNvPicPr>
                            <a:picLocks noChangeAspect="1"/>
                          </pic:cNvPicPr>
                        </pic:nvPicPr>
                        <pic:blipFill>
                          <a:blip r:embed="rId457"/>
                          <a:stretch>
                            <a:fillRect/>
                          </a:stretch>
                        </pic:blipFill>
                        <pic:spPr>
                          <a:xfrm>
                            <a:off x="0" y="0"/>
                            <a:ext cx="3644900" cy="5943600"/>
                          </a:xfrm>
                          <a:prstGeom prst="rect">
                            <a:avLst/>
                          </a:prstGeom>
                          <a:noFill/>
                          <a:ln w="9525">
                            <a:noFill/>
                          </a:ln>
                        </pic:spPr>
                      </pic:pic>
                    </a:graphicData>
                  </a:graphic>
                </wp:inline>
              </w:drawing>
            </w:r>
          </w:p>
          <w:p>
            <w:pPr>
              <w:widowControl/>
              <w:autoSpaceDE/>
              <w:autoSpaceDN/>
              <w:spacing w:before="60" w:after="60" w:line="312" w:lineRule="auto"/>
              <w:ind w:left="0"/>
            </w:pPr>
            <w:r>
              <w:drawing>
                <wp:inline distT="0" distB="0" distL="114300" distR="114300">
                  <wp:extent cx="3721100" cy="5486400"/>
                  <wp:effectExtent l="0" t="0" r="12700" b="0"/>
                  <wp:docPr id="3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18"/>
                          <pic:cNvPicPr>
                            <a:picLocks noChangeAspect="1"/>
                          </pic:cNvPicPr>
                        </pic:nvPicPr>
                        <pic:blipFill>
                          <a:blip r:embed="rId458"/>
                          <a:stretch>
                            <a:fillRect/>
                          </a:stretch>
                        </pic:blipFill>
                        <pic:spPr>
                          <a:xfrm>
                            <a:off x="0" y="0"/>
                            <a:ext cx="3721100" cy="5486400"/>
                          </a:xfrm>
                          <a:prstGeom prst="rect">
                            <a:avLst/>
                          </a:prstGeom>
                          <a:noFill/>
                          <a:ln w="9525">
                            <a:noFill/>
                          </a:ln>
                        </pic:spPr>
                      </pic:pic>
                    </a:graphicData>
                  </a:graphic>
                </wp:inline>
              </w:drawing>
            </w:r>
          </w:p>
          <w:p>
            <w:pPr>
              <w:widowControl/>
              <w:autoSpaceDE/>
              <w:autoSpaceDN/>
              <w:spacing w:before="60" w:after="60" w:line="312" w:lineRule="auto"/>
              <w:ind w:left="0"/>
            </w:pPr>
            <w:r>
              <w:drawing>
                <wp:inline distT="0" distB="0" distL="114300" distR="114300">
                  <wp:extent cx="3530600" cy="2222500"/>
                  <wp:effectExtent l="0" t="0" r="0" b="12700"/>
                  <wp:docPr id="3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9"/>
                          <pic:cNvPicPr>
                            <a:picLocks noChangeAspect="1"/>
                          </pic:cNvPicPr>
                        </pic:nvPicPr>
                        <pic:blipFill>
                          <a:blip r:embed="rId459"/>
                          <a:stretch>
                            <a:fillRect/>
                          </a:stretch>
                        </pic:blipFill>
                        <pic:spPr>
                          <a:xfrm>
                            <a:off x="0" y="0"/>
                            <a:ext cx="3530600" cy="2222500"/>
                          </a:xfrm>
                          <a:prstGeom prst="rect">
                            <a:avLst/>
                          </a:prstGeom>
                          <a:noFill/>
                          <a:ln w="9525">
                            <a:noFill/>
                          </a:ln>
                        </pic:spPr>
                      </pic:pic>
                    </a:graphicData>
                  </a:graphic>
                </wp:inline>
              </w:drawing>
            </w: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0"/>
              <w:ind w:left="0"/>
              <w:rPr>
                <w:rFonts w:ascii="Times New Roman" w:hAnsi="Times New Roman" w:eastAsia="Times New Roman" w:cs="Times New Roman"/>
                <w:kern w:val="0"/>
                <w:sz w:val="24"/>
                <w:szCs w:val="24"/>
              </w:rPr>
            </w:pP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pStyle w:val="5"/>
              <w:keepNext w:val="0"/>
              <w:keepLines w:val="0"/>
              <w:widowControl/>
              <w:suppressLineNumbers w:val="0"/>
              <w:spacing w:before="0" w:beforeAutospacing="0" w:after="0" w:afterAutospacing="0"/>
              <w:ind w:left="0" w:right="0"/>
              <w:jc w:val="left"/>
              <w:rPr>
                <w:rFonts w:ascii="Helvetica" w:hAnsi="Helvetica" w:eastAsia="Helvetica" w:cs="Helvetica"/>
                <w:color w:val="000000"/>
                <w:kern w:val="0"/>
                <w:sz w:val="22"/>
                <w:szCs w:val="22"/>
                <w:lang w:val="en-US" w:eastAsia="zh-CN" w:bidi="ar"/>
              </w:rPr>
            </w:pPr>
            <w:r>
              <w:rPr>
                <w:rFonts w:ascii="Arial" w:hAnsi="Arial" w:cs="Arial"/>
                <w:color w:val="000000"/>
                <w:kern w:val="0"/>
                <w:sz w:val="28"/>
                <w:szCs w:val="28"/>
                <w:lang w:val="en-US" w:eastAsia="zh-CN" w:bidi="ar"/>
              </w:rPr>
              <w:t>•</w:t>
            </w:r>
            <w:r>
              <w:rPr>
                <w:rFonts w:ascii="Helvetica" w:hAnsi="Helvetica" w:eastAsia="Helvetica" w:cs="Helvetica"/>
                <w:color w:val="000000"/>
                <w:kern w:val="0"/>
                <w:sz w:val="28"/>
                <w:szCs w:val="28"/>
                <w:lang w:val="en-US" w:eastAsia="zh-CN" w:bidi="ar"/>
              </w:rPr>
              <w:t xml:space="preserve"> </w:t>
            </w:r>
            <w:r>
              <w:rPr>
                <w:rFonts w:ascii="Arial" w:hAnsi="Arial" w:cs="Arial"/>
                <w:color w:val="000000"/>
                <w:spacing w:val="0"/>
                <w:kern w:val="0"/>
                <w:sz w:val="22"/>
                <w:szCs w:val="22"/>
                <w:lang w:val="en-US" w:eastAsia="zh-CN" w:bidi="ar"/>
              </w:rPr>
              <w:t>E</w:t>
            </w:r>
            <w:r>
              <w:rPr>
                <w:rFonts w:ascii="Arial" w:hAnsi="Arial" w:cs="Arial"/>
                <w:color w:val="000000"/>
                <w:kern w:val="0"/>
                <w:sz w:val="22"/>
                <w:szCs w:val="22"/>
                <w:lang w:val="en-US" w:eastAsia="zh-CN" w:bidi="ar"/>
              </w:rPr>
              <w:t>volu</w:t>
            </w:r>
            <w:r>
              <w:rPr>
                <w:rFonts w:ascii="Arial" w:hAnsi="Arial" w:cs="Arial"/>
                <w:color w:val="000000"/>
                <w:spacing w:val="0"/>
                <w:kern w:val="0"/>
                <w:sz w:val="22"/>
                <w:szCs w:val="22"/>
                <w:lang w:val="en-US" w:eastAsia="zh-CN" w:bidi="ar"/>
              </w:rPr>
              <w:t>t</w:t>
            </w:r>
            <w:r>
              <w:rPr>
                <w:rFonts w:ascii="Arial" w:hAnsi="Arial" w:cs="Arial"/>
                <w:color w:val="000000"/>
                <w:kern w:val="0"/>
                <w:sz w:val="22"/>
                <w:szCs w:val="22"/>
                <w:lang w:val="en-US" w:eastAsia="zh-CN" w:bidi="ar"/>
              </w:rPr>
              <w:t>ionary</w:t>
            </w:r>
            <w:r>
              <w:rPr>
                <w:rFonts w:ascii="Helvetica" w:hAnsi="Helvetica" w:eastAsia="Helvetica" w:cs="Helvetica"/>
                <w:color w:val="000000"/>
                <w:kern w:val="0"/>
                <w:sz w:val="22"/>
                <w:szCs w:val="22"/>
                <w:lang w:val="en-US" w:eastAsia="zh-CN" w:bidi="ar"/>
              </w:rPr>
              <w:t xml:space="preserve"> </w:t>
            </w:r>
            <w:r>
              <w:rPr>
                <w:rFonts w:ascii="Arial" w:hAnsi="Arial" w:cs="Arial"/>
                <w:color w:val="000000"/>
                <w:spacing w:val="0"/>
                <w:kern w:val="0"/>
                <w:sz w:val="22"/>
                <w:szCs w:val="22"/>
                <w:lang w:val="en-US" w:eastAsia="zh-CN" w:bidi="ar"/>
              </w:rPr>
              <w:t>P</w:t>
            </w:r>
            <w:r>
              <w:rPr>
                <w:rFonts w:ascii="Arial" w:hAnsi="Arial" w:cs="Arial"/>
                <w:color w:val="000000"/>
                <w:kern w:val="0"/>
                <w:sz w:val="22"/>
                <w:szCs w:val="22"/>
                <w:lang w:val="en-US" w:eastAsia="zh-CN" w:bidi="ar"/>
              </w:rPr>
              <w:t>ro</w:t>
            </w:r>
            <w:r>
              <w:rPr>
                <w:rFonts w:ascii="Arial" w:hAnsi="Arial" w:cs="Arial"/>
                <w:color w:val="000000"/>
                <w:spacing w:val="0"/>
                <w:kern w:val="0"/>
                <w:sz w:val="22"/>
                <w:szCs w:val="22"/>
                <w:lang w:val="en-US" w:eastAsia="zh-CN" w:bidi="ar"/>
              </w:rPr>
              <w:t>t</w:t>
            </w:r>
            <w:r>
              <w:rPr>
                <w:rFonts w:ascii="Arial" w:hAnsi="Arial" w:cs="Arial"/>
                <w:color w:val="000000"/>
                <w:kern w:val="0"/>
                <w:sz w:val="22"/>
                <w:szCs w:val="22"/>
                <w:lang w:val="en-US" w:eastAsia="zh-CN" w:bidi="ar"/>
              </w:rPr>
              <w:t>o</w:t>
            </w:r>
            <w:r>
              <w:rPr>
                <w:rFonts w:ascii="Arial" w:hAnsi="Arial" w:cs="Arial"/>
                <w:color w:val="000000"/>
                <w:spacing w:val="0"/>
                <w:kern w:val="0"/>
                <w:sz w:val="22"/>
                <w:szCs w:val="22"/>
                <w:lang w:val="en-US" w:eastAsia="zh-CN" w:bidi="ar"/>
              </w:rPr>
              <w:t>t</w:t>
            </w:r>
            <w:r>
              <w:rPr>
                <w:rFonts w:ascii="Arial" w:hAnsi="Arial" w:cs="Arial"/>
                <w:color w:val="000000"/>
                <w:kern w:val="0"/>
                <w:sz w:val="22"/>
                <w:szCs w:val="22"/>
                <w:lang w:val="en-US" w:eastAsia="zh-CN" w:bidi="ar"/>
              </w:rPr>
              <w:t>yping–</w:t>
            </w:r>
            <w:r>
              <w:rPr>
                <w:rFonts w:ascii="Helvetica" w:hAnsi="Helvetica" w:eastAsia="Helvetica" w:cs="Helvetica"/>
                <w:color w:val="000000"/>
                <w:kern w:val="0"/>
                <w:sz w:val="22"/>
                <w:szCs w:val="22"/>
                <w:lang w:val="en-US" w:eastAsia="zh-CN" w:bidi="ar"/>
              </w:rPr>
              <w:t xml:space="preserve"> </w:t>
            </w:r>
          </w:p>
          <w:p>
            <w:pPr>
              <w:pStyle w:val="5"/>
              <w:keepNext w:val="0"/>
              <w:keepLines w:val="0"/>
              <w:widowControl/>
              <w:suppressLineNumbers w:val="0"/>
              <w:spacing w:before="0" w:beforeAutospacing="0" w:after="0" w:afterAutospacing="0"/>
              <w:ind w:left="0" w:right="0"/>
              <w:jc w:val="left"/>
              <w:rPr>
                <w:sz w:val="21"/>
                <w:szCs w:val="21"/>
              </w:rPr>
            </w:pPr>
            <w:r>
              <w:rPr>
                <w:rFonts w:ascii="Arial" w:hAnsi="Arial" w:cs="Arial"/>
                <w:color w:val="000000"/>
                <w:spacing w:val="0"/>
                <w:kern w:val="0"/>
                <w:sz w:val="22"/>
                <w:szCs w:val="22"/>
                <w:lang w:val="en-US" w:eastAsia="zh-CN" w:bidi="ar"/>
              </w:rPr>
              <w:t>E</w:t>
            </w:r>
            <w:r>
              <w:rPr>
                <w:rFonts w:ascii="Arial" w:hAnsi="Arial" w:cs="Arial"/>
                <w:color w:val="000000"/>
                <w:kern w:val="0"/>
                <w:sz w:val="22"/>
                <w:szCs w:val="22"/>
                <w:lang w:val="en-US" w:eastAsia="zh-CN" w:bidi="ar"/>
              </w:rPr>
              <w:t>ach</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pro</w:t>
            </w:r>
            <w:r>
              <w:rPr>
                <w:rFonts w:ascii="Arial" w:hAnsi="Arial" w:cs="Arial"/>
                <w:color w:val="000000"/>
                <w:spacing w:val="0"/>
                <w:kern w:val="0"/>
                <w:sz w:val="22"/>
                <w:szCs w:val="22"/>
                <w:lang w:val="en-US" w:eastAsia="zh-CN" w:bidi="ar"/>
              </w:rPr>
              <w:t>t</w:t>
            </w:r>
            <w:r>
              <w:rPr>
                <w:rFonts w:ascii="Arial" w:hAnsi="Arial" w:cs="Arial"/>
                <w:color w:val="000000"/>
                <w:kern w:val="0"/>
                <w:sz w:val="22"/>
                <w:szCs w:val="22"/>
                <w:lang w:val="en-US" w:eastAsia="zh-CN" w:bidi="ar"/>
              </w:rPr>
              <w:t>o</w:t>
            </w:r>
            <w:r>
              <w:rPr>
                <w:rFonts w:ascii="Arial" w:hAnsi="Arial" w:cs="Arial"/>
                <w:color w:val="000000"/>
                <w:spacing w:val="0"/>
                <w:kern w:val="0"/>
                <w:sz w:val="22"/>
                <w:szCs w:val="22"/>
                <w:lang w:val="en-US" w:eastAsia="zh-CN" w:bidi="ar"/>
              </w:rPr>
              <w:t>t</w:t>
            </w:r>
            <w:r>
              <w:rPr>
                <w:rFonts w:ascii="Arial" w:hAnsi="Arial" w:cs="Arial"/>
                <w:color w:val="000000"/>
                <w:kern w:val="0"/>
                <w:sz w:val="22"/>
                <w:szCs w:val="22"/>
                <w:lang w:val="en-US" w:eastAsia="zh-CN" w:bidi="ar"/>
              </w:rPr>
              <w:t>ype</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is</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a</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real</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piece</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of</w:t>
            </w:r>
            <w:r>
              <w:rPr>
                <w:rFonts w:ascii="Helvetica" w:hAnsi="Helvetica" w:eastAsia="Helvetica" w:cs="Helvetica"/>
                <w:color w:val="000000"/>
                <w:kern w:val="0"/>
                <w:sz w:val="22"/>
                <w:szCs w:val="22"/>
                <w:lang w:val="en-US" w:eastAsia="zh-CN" w:bidi="ar"/>
              </w:rPr>
              <w:t xml:space="preserve"> </w:t>
            </w:r>
            <w:r>
              <w:rPr>
                <w:rFonts w:ascii="Arial" w:hAnsi="Arial" w:cs="Arial"/>
                <w:color w:val="000000"/>
                <w:spacing w:val="0"/>
                <w:kern w:val="0"/>
                <w:sz w:val="22"/>
                <w:szCs w:val="22"/>
                <w:lang w:val="en-US" w:eastAsia="zh-CN" w:bidi="ar"/>
              </w:rPr>
              <w:t>t</w:t>
            </w:r>
            <w:r>
              <w:rPr>
                <w:rFonts w:ascii="Arial" w:hAnsi="Arial" w:cs="Arial"/>
                <w:color w:val="000000"/>
                <w:kern w:val="0"/>
                <w:sz w:val="22"/>
                <w:szCs w:val="22"/>
                <w:lang w:val="en-US" w:eastAsia="zh-CN" w:bidi="ar"/>
              </w:rPr>
              <w:t>he</w:t>
            </w:r>
            <w:r>
              <w:rPr>
                <w:rFonts w:ascii="Helvetica" w:hAnsi="Helvetica" w:eastAsia="Helvetica" w:cs="Helvetica"/>
                <w:color w:val="000000"/>
                <w:kern w:val="0"/>
                <w:sz w:val="22"/>
                <w:szCs w:val="22"/>
                <w:lang w:val="en-US" w:eastAsia="zh-CN" w:bidi="ar"/>
              </w:rPr>
              <w:t xml:space="preserve"> </w:t>
            </w:r>
            <w:r>
              <w:rPr>
                <w:rFonts w:ascii="Arial" w:hAnsi="Arial" w:cs="Arial"/>
                <w:color w:val="000000"/>
                <w:spacing w:val="0"/>
                <w:kern w:val="0"/>
                <w:sz w:val="22"/>
                <w:szCs w:val="22"/>
                <w:lang w:val="en-US" w:eastAsia="zh-CN" w:bidi="ar"/>
              </w:rPr>
              <w:t>f</w:t>
            </w:r>
            <w:r>
              <w:rPr>
                <w:rFonts w:ascii="Arial" w:hAnsi="Arial" w:cs="Arial"/>
                <w:color w:val="000000"/>
                <w:kern w:val="0"/>
                <w:sz w:val="22"/>
                <w:szCs w:val="22"/>
                <w:lang w:val="en-US" w:eastAsia="zh-CN" w:bidi="ar"/>
              </w:rPr>
              <w:t>inal</w:t>
            </w:r>
          </w:p>
          <w:p>
            <w:pPr>
              <w:pStyle w:val="5"/>
              <w:keepNext w:val="0"/>
              <w:keepLines w:val="0"/>
              <w:widowControl/>
              <w:suppressLineNumbers w:val="0"/>
              <w:spacing w:before="0" w:beforeAutospacing="0" w:after="0" w:afterAutospacing="0"/>
              <w:ind w:left="0" w:right="0"/>
              <w:jc w:val="left"/>
              <w:rPr>
                <w:sz w:val="21"/>
                <w:szCs w:val="21"/>
              </w:rPr>
            </w:pPr>
            <w:r>
              <w:rPr>
                <w:rFonts w:ascii="Arial" w:hAnsi="Arial" w:cs="Arial"/>
                <w:color w:val="000000"/>
                <w:kern w:val="0"/>
                <w:sz w:val="22"/>
                <w:szCs w:val="22"/>
                <w:lang w:val="en-US" w:eastAsia="zh-CN" w:bidi="ar"/>
              </w:rPr>
              <w:t> product</w:t>
            </w:r>
          </w:p>
          <w:p>
            <w:pPr>
              <w:pStyle w:val="5"/>
              <w:keepNext w:val="0"/>
              <w:keepLines w:val="0"/>
              <w:widowControl/>
              <w:suppressLineNumbers w:val="0"/>
              <w:spacing w:before="0" w:beforeAutospacing="0" w:after="0" w:afterAutospacing="0"/>
              <w:ind w:left="0" w:right="0"/>
              <w:jc w:val="left"/>
              <w:rPr>
                <w:rFonts w:ascii="Times New Roman" w:hAnsi="Times New Roman" w:eastAsia="Times New Roman" w:cs="Times New Roman"/>
                <w:kern w:val="0"/>
                <w:sz w:val="20"/>
                <w:szCs w:val="20"/>
              </w:rPr>
            </w:pP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0"/>
              <w:ind w:left="0"/>
              <w:rPr>
                <w:rFonts w:ascii="Times New Roman" w:hAnsi="Times New Roman" w:eastAsia="Times New Roman" w:cs="Times New Roman"/>
                <w:kern w:val="0"/>
                <w:sz w:val="20"/>
                <w:szCs w:val="20"/>
              </w:rPr>
            </w:pP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sz w:val="24"/>
              </w:rPr>
              <mc:AlternateContent>
                <mc:Choice Requires="wps">
                  <w:drawing>
                    <wp:anchor distT="0" distB="0" distL="114300" distR="114300" simplePos="0" relativeHeight="251884544" behindDoc="0" locked="0" layoutInCell="1" allowOverlap="1">
                      <wp:simplePos x="0" y="0"/>
                      <wp:positionH relativeFrom="column">
                        <wp:posOffset>154940</wp:posOffset>
                      </wp:positionH>
                      <wp:positionV relativeFrom="paragraph">
                        <wp:posOffset>1515110</wp:posOffset>
                      </wp:positionV>
                      <wp:extent cx="97790" cy="136525"/>
                      <wp:effectExtent l="9525" t="9525" r="19685" b="31750"/>
                      <wp:wrapNone/>
                      <wp:docPr id="343" name="Ink 343"/>
                      <wp:cNvGraphicFramePr/>
                      <a:graphic xmlns:a="http://schemas.openxmlformats.org/drawingml/2006/main">
                        <a:graphicData uri="http://schemas.microsoft.com/office/word/2010/wordprocessingInk">
                          <mc:AlternateContent xmlns:a14="http://schemas.microsoft.com/office/drawing/2010/main">
                            <mc:Choice Requires="a14">
                              <w14:contentPart bwMode="clr" r:id="rId460">
                                <w14:nvContentPartPr>
                                  <w14:cNvPr id="343" name="Ink 343"/>
                                  <w14:cNvContentPartPr/>
                                </w14:nvContentPartPr>
                                <w14:xfrm>
                                  <a:off x="2400300" y="2949575"/>
                                  <a:ext cx="97790" cy="136525"/>
                                </w14:xfrm>
                              </w14:contentPart>
                            </mc:Choice>
                          </mc:AlternateContent>
                        </a:graphicData>
                      </a:graphic>
                    </wp:anchor>
                  </w:drawing>
                </mc:Choice>
                <mc:Fallback>
                  <w:pict>
                    <v:shape id="_x0000_s1026" o:spid="_x0000_s1026" o:spt="75" style="position:absolute;left:0pt;margin-left:12.2pt;margin-top:119.3pt;height:10.75pt;width:7.7pt;z-index:251884544;mso-width-relative:page;mso-height-relative:page;" coordsize="21600,21600" o:gfxdata="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">
                      <v:imagedata r:id="rId461" o:title=""/>
                      <o:lock v:ext="edit"/>
                    </v:shape>
                  </w:pict>
                </mc:Fallback>
              </mc:AlternateContent>
            </w:r>
            <w:r>
              <w:rPr>
                <w:rFonts w:ascii="Times New Roman" w:hAnsi="Times New Roman" w:eastAsia="Times New Roman" w:cs="Times New Roman"/>
                <w:kern w:val="0"/>
                <w:sz w:val="24"/>
                <w:szCs w:val="24"/>
              </w:rPr>
              <w:drawing>
                <wp:inline distT="0" distB="0" distL="0" distR="0">
                  <wp:extent cx="5274310" cy="2583815"/>
                  <wp:effectExtent l="0" t="0" r="254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a:xfrm>
                            <a:off x="0" y="0"/>
                            <a:ext cx="5274310" cy="2583815"/>
                          </a:xfrm>
                          <a:prstGeom prst="rect">
                            <a:avLst/>
                          </a:prstGeom>
                          <a:noFill/>
                          <a:ln>
                            <a:noFill/>
                          </a:ln>
                        </pic:spPr>
                      </pic:pic>
                    </a:graphicData>
                  </a:graphic>
                </wp:inline>
              </w:drawing>
            </w: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0"/>
              <w:ind w:left="0"/>
              <w:rPr>
                <w:rFonts w:ascii="Times New Roman" w:hAnsi="Times New Roman" w:eastAsia="Times New Roman" w:cs="Times New Roman"/>
                <w:kern w:val="0"/>
                <w:sz w:val="24"/>
                <w:szCs w:val="24"/>
              </w:rPr>
            </w:pP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sz w:val="24"/>
              </w:rPr>
              <mc:AlternateContent>
                <mc:Choice Requires="wps">
                  <w:drawing>
                    <wp:anchor distT="0" distB="0" distL="114300" distR="114300" simplePos="0" relativeHeight="251892736" behindDoc="0" locked="0" layoutInCell="1" allowOverlap="1">
                      <wp:simplePos x="0" y="0"/>
                      <wp:positionH relativeFrom="column">
                        <wp:posOffset>2611755</wp:posOffset>
                      </wp:positionH>
                      <wp:positionV relativeFrom="paragraph">
                        <wp:posOffset>581660</wp:posOffset>
                      </wp:positionV>
                      <wp:extent cx="288290" cy="356235"/>
                      <wp:effectExtent l="9525" t="9525" r="32385" b="15240"/>
                      <wp:wrapNone/>
                      <wp:docPr id="351" name="Ink 351"/>
                      <wp:cNvGraphicFramePr/>
                      <a:graphic xmlns:a="http://schemas.openxmlformats.org/drawingml/2006/main">
                        <a:graphicData uri="http://schemas.microsoft.com/office/word/2010/wordprocessingInk">
                          <mc:AlternateContent xmlns:a14="http://schemas.microsoft.com/office/drawing/2010/main">
                            <mc:Choice Requires="a14">
                              <w14:contentPart bwMode="clr" r:id="rId463">
                                <w14:nvContentPartPr>
                                  <w14:cNvPr id="351" name="Ink 351"/>
                                  <w14:cNvContentPartPr/>
                                </w14:nvContentPartPr>
                                <w14:xfrm>
                                  <a:off x="4857115" y="4942205"/>
                                  <a:ext cx="288290" cy="356235"/>
                                </w14:xfrm>
                              </w14:contentPart>
                            </mc:Choice>
                          </mc:AlternateContent>
                        </a:graphicData>
                      </a:graphic>
                    </wp:anchor>
                  </w:drawing>
                </mc:Choice>
                <mc:Fallback>
                  <w:pict>
                    <v:shape id="_x0000_s1026" o:spid="_x0000_s1026" o:spt="75" style="position:absolute;left:0pt;margin-left:205.65pt;margin-top:45.8pt;height:28.05pt;width:22.7pt;z-index:251892736;mso-width-relative:page;mso-height-relative:page;" coordsize="21600,21600" o:gfxdata="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">
                      <v:imagedata r:id="rId464" o:title=""/>
                      <o:lock v:ext="edit"/>
                    </v:shape>
                  </w:pict>
                </mc:Fallback>
              </mc:AlternateContent>
            </w:r>
            <w:r>
              <w:rPr>
                <w:sz w:val="24"/>
              </w:rPr>
              <mc:AlternateContent>
                <mc:Choice Requires="wps">
                  <w:drawing>
                    <wp:anchor distT="0" distB="0" distL="114300" distR="114300" simplePos="0" relativeHeight="251891712" behindDoc="0" locked="0" layoutInCell="1" allowOverlap="1">
                      <wp:simplePos x="0" y="0"/>
                      <wp:positionH relativeFrom="column">
                        <wp:posOffset>2566035</wp:posOffset>
                      </wp:positionH>
                      <wp:positionV relativeFrom="paragraph">
                        <wp:posOffset>702945</wp:posOffset>
                      </wp:positionV>
                      <wp:extent cx="311150" cy="288290"/>
                      <wp:effectExtent l="9525" t="9525" r="9525" b="32385"/>
                      <wp:wrapNone/>
                      <wp:docPr id="350" name="Ink 350"/>
                      <wp:cNvGraphicFramePr/>
                      <a:graphic xmlns:a="http://schemas.openxmlformats.org/drawingml/2006/main">
                        <a:graphicData uri="http://schemas.microsoft.com/office/word/2010/wordprocessingInk">
                          <mc:AlternateContent xmlns:a14="http://schemas.microsoft.com/office/drawing/2010/main">
                            <mc:Choice Requires="a14">
                              <w14:contentPart bwMode="clr" r:id="rId465">
                                <w14:nvContentPartPr>
                                  <w14:cNvPr id="350" name="Ink 350"/>
                                  <w14:cNvContentPartPr/>
                                </w14:nvContentPartPr>
                                <w14:xfrm>
                                  <a:off x="4811395" y="5063490"/>
                                  <a:ext cx="311150" cy="288290"/>
                                </w14:xfrm>
                              </w14:contentPart>
                            </mc:Choice>
                          </mc:AlternateContent>
                        </a:graphicData>
                      </a:graphic>
                    </wp:anchor>
                  </w:drawing>
                </mc:Choice>
                <mc:Fallback>
                  <w:pict>
                    <v:shape id="_x0000_s1026" o:spid="_x0000_s1026" o:spt="75" style="position:absolute;left:0pt;margin-left:202.05pt;margin-top:55.35pt;height:22.7pt;width:24.5pt;z-index:251891712;mso-width-relative:page;mso-height-relative:page;" coordsize="21600,21600" o:gfxdata="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">
                      <v:imagedata r:id="rId466" o:title=""/>
                      <o:lock v:ext="edit"/>
                    </v:shape>
                  </w:pict>
                </mc:Fallback>
              </mc:AlternateContent>
            </w:r>
            <w:r>
              <w:rPr>
                <w:sz w:val="24"/>
              </w:rPr>
              <mc:AlternateContent>
                <mc:Choice Requires="wps">
                  <w:drawing>
                    <wp:anchor distT="0" distB="0" distL="114300" distR="114300" simplePos="0" relativeHeight="251890688" behindDoc="0" locked="0" layoutInCell="1" allowOverlap="1">
                      <wp:simplePos x="0" y="0"/>
                      <wp:positionH relativeFrom="column">
                        <wp:posOffset>1158875</wp:posOffset>
                      </wp:positionH>
                      <wp:positionV relativeFrom="paragraph">
                        <wp:posOffset>1836420</wp:posOffset>
                      </wp:positionV>
                      <wp:extent cx="212725" cy="166370"/>
                      <wp:effectExtent l="9525" t="9525" r="31750" b="27305"/>
                      <wp:wrapNone/>
                      <wp:docPr id="349" name="Ink 349"/>
                      <wp:cNvGraphicFramePr/>
                      <a:graphic xmlns:a="http://schemas.openxmlformats.org/drawingml/2006/main">
                        <a:graphicData uri="http://schemas.microsoft.com/office/word/2010/wordprocessingInk">
                          <mc:AlternateContent xmlns:a14="http://schemas.microsoft.com/office/drawing/2010/main">
                            <mc:Choice Requires="a14">
                              <w14:contentPart bwMode="clr" r:id="rId467">
                                <w14:nvContentPartPr>
                                  <w14:cNvPr id="349" name="Ink 349"/>
                                  <w14:cNvContentPartPr/>
                                </w14:nvContentPartPr>
                                <w14:xfrm>
                                  <a:off x="3404235" y="6196965"/>
                                  <a:ext cx="212725" cy="166370"/>
                                </w14:xfrm>
                              </w14:contentPart>
                            </mc:Choice>
                          </mc:AlternateContent>
                        </a:graphicData>
                      </a:graphic>
                    </wp:anchor>
                  </w:drawing>
                </mc:Choice>
                <mc:Fallback>
                  <w:pict>
                    <v:shape id="_x0000_s1026" o:spid="_x0000_s1026" o:spt="75" style="position:absolute;left:0pt;margin-left:91.25pt;margin-top:144.6pt;height:13.1pt;width:16.75pt;z-index:251890688;mso-width-relative:page;mso-height-relative:page;" coordsize="21600,21600" o:gfxdata="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">
                      <v:imagedata r:id="rId468" o:title=""/>
                      <o:lock v:ext="edit"/>
                    </v:shape>
                  </w:pict>
                </mc:Fallback>
              </mc:AlternateContent>
            </w:r>
            <w:r>
              <w:rPr>
                <w:sz w:val="24"/>
              </w:rPr>
              <mc:AlternateContent>
                <mc:Choice Requires="wps">
                  <w:drawing>
                    <wp:anchor distT="0" distB="0" distL="114300" distR="114300" simplePos="0" relativeHeight="251889664" behindDoc="0" locked="0" layoutInCell="1" allowOverlap="1">
                      <wp:simplePos x="0" y="0"/>
                      <wp:positionH relativeFrom="column">
                        <wp:posOffset>1098550</wp:posOffset>
                      </wp:positionH>
                      <wp:positionV relativeFrom="paragraph">
                        <wp:posOffset>1813560</wp:posOffset>
                      </wp:positionV>
                      <wp:extent cx="288290" cy="212090"/>
                      <wp:effectExtent l="9525" t="9525" r="32385" b="32385"/>
                      <wp:wrapNone/>
                      <wp:docPr id="348" name="Ink 348"/>
                      <wp:cNvGraphicFramePr/>
                      <a:graphic xmlns:a="http://schemas.openxmlformats.org/drawingml/2006/main">
                        <a:graphicData uri="http://schemas.microsoft.com/office/word/2010/wordprocessingInk">
                          <mc:AlternateContent xmlns:a14="http://schemas.microsoft.com/office/drawing/2010/main">
                            <mc:Choice Requires="a14">
                              <w14:contentPart bwMode="clr" r:id="rId469">
                                <w14:nvContentPartPr>
                                  <w14:cNvPr id="348" name="Ink 348"/>
                                  <w14:cNvContentPartPr/>
                                </w14:nvContentPartPr>
                                <w14:xfrm>
                                  <a:off x="3343910" y="6174105"/>
                                  <a:ext cx="288290" cy="212090"/>
                                </w14:xfrm>
                              </w14:contentPart>
                            </mc:Choice>
                          </mc:AlternateContent>
                        </a:graphicData>
                      </a:graphic>
                    </wp:anchor>
                  </w:drawing>
                </mc:Choice>
                <mc:Fallback>
                  <w:pict>
                    <v:shape id="_x0000_s1026" o:spid="_x0000_s1026" o:spt="75" style="position:absolute;left:0pt;margin-left:86.5pt;margin-top:142.8pt;height:16.7pt;width:22.7pt;z-index:251889664;mso-width-relative:page;mso-height-relative:page;" coordsize="21600,21600" o:gfxdata="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">
                      <v:imagedata r:id="rId470" o:title=""/>
                      <o:lock v:ext="edit"/>
                    </v:shape>
                  </w:pict>
                </mc:Fallback>
              </mc:AlternateContent>
            </w:r>
            <w:r>
              <w:rPr>
                <w:sz w:val="24"/>
              </w:rPr>
              <mc:AlternateContent>
                <mc:Choice Requires="wps">
                  <w:drawing>
                    <wp:anchor distT="0" distB="0" distL="114300" distR="114300" simplePos="0" relativeHeight="251888640" behindDoc="0" locked="0" layoutInCell="1" allowOverlap="1">
                      <wp:simplePos x="0" y="0"/>
                      <wp:positionH relativeFrom="column">
                        <wp:posOffset>2847340</wp:posOffset>
                      </wp:positionH>
                      <wp:positionV relativeFrom="paragraph">
                        <wp:posOffset>2246630</wp:posOffset>
                      </wp:positionV>
                      <wp:extent cx="182245" cy="212725"/>
                      <wp:effectExtent l="9525" t="9525" r="11430" b="31750"/>
                      <wp:wrapNone/>
                      <wp:docPr id="347" name="Ink 347"/>
                      <wp:cNvGraphicFramePr/>
                      <a:graphic xmlns:a="http://schemas.openxmlformats.org/drawingml/2006/main">
                        <a:graphicData uri="http://schemas.microsoft.com/office/word/2010/wordprocessingInk">
                          <mc:AlternateContent xmlns:a14="http://schemas.microsoft.com/office/drawing/2010/main">
                            <mc:Choice Requires="a14">
                              <w14:contentPart bwMode="clr" r:id="rId471">
                                <w14:nvContentPartPr>
                                  <w14:cNvPr id="347" name="Ink 347"/>
                                  <w14:cNvContentPartPr/>
                                </w14:nvContentPartPr>
                                <w14:xfrm>
                                  <a:off x="5092700" y="6607175"/>
                                  <a:ext cx="182245" cy="212725"/>
                                </w14:xfrm>
                              </w14:contentPart>
                            </mc:Choice>
                          </mc:AlternateContent>
                        </a:graphicData>
                      </a:graphic>
                    </wp:anchor>
                  </w:drawing>
                </mc:Choice>
                <mc:Fallback>
                  <w:pict>
                    <v:shape id="_x0000_s1026" o:spid="_x0000_s1026" o:spt="75" style="position:absolute;left:0pt;margin-left:224.2pt;margin-top:176.9pt;height:16.75pt;width:14.35pt;z-index:251888640;mso-width-relative:page;mso-height-relative:page;" coordsize="21600,21600" o:gfxdata="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">
                      <v:imagedata r:id="rId472" o:title=""/>
                      <o:lock v:ext="edit"/>
                    </v:shape>
                  </w:pict>
                </mc:Fallback>
              </mc:AlternateContent>
            </w:r>
            <w:r>
              <w:rPr>
                <w:sz w:val="24"/>
              </w:rPr>
              <mc:AlternateContent>
                <mc:Choice Requires="wps">
                  <w:drawing>
                    <wp:anchor distT="0" distB="0" distL="114300" distR="114300" simplePos="0" relativeHeight="251887616" behindDoc="0" locked="0" layoutInCell="1" allowOverlap="1">
                      <wp:simplePos x="0" y="0"/>
                      <wp:positionH relativeFrom="column">
                        <wp:posOffset>1934845</wp:posOffset>
                      </wp:positionH>
                      <wp:positionV relativeFrom="paragraph">
                        <wp:posOffset>1448435</wp:posOffset>
                      </wp:positionV>
                      <wp:extent cx="250190" cy="273050"/>
                      <wp:effectExtent l="9525" t="9525" r="19685" b="22225"/>
                      <wp:wrapNone/>
                      <wp:docPr id="346" name="Ink 346"/>
                      <wp:cNvGraphicFramePr/>
                      <a:graphic xmlns:a="http://schemas.openxmlformats.org/drawingml/2006/main">
                        <a:graphicData uri="http://schemas.microsoft.com/office/word/2010/wordprocessingInk">
                          <mc:AlternateContent xmlns:a14="http://schemas.microsoft.com/office/drawing/2010/main">
                            <mc:Choice Requires="a14">
                              <w14:contentPart bwMode="clr" r:id="rId473">
                                <w14:nvContentPartPr>
                                  <w14:cNvPr id="346" name="Ink 346"/>
                                  <w14:cNvContentPartPr/>
                                </w14:nvContentPartPr>
                                <w14:xfrm>
                                  <a:off x="4180205" y="5808980"/>
                                  <a:ext cx="250190" cy="273050"/>
                                </w14:xfrm>
                              </w14:contentPart>
                            </mc:Choice>
                          </mc:AlternateContent>
                        </a:graphicData>
                      </a:graphic>
                    </wp:anchor>
                  </w:drawing>
                </mc:Choice>
                <mc:Fallback>
                  <w:pict>
                    <v:shape id="_x0000_s1026" o:spid="_x0000_s1026" o:spt="75" style="position:absolute;left:0pt;margin-left:152.35pt;margin-top:114.05pt;height:21.5pt;width:19.7pt;z-index:251887616;mso-width-relative:page;mso-height-relative:page;" coordsize="21600,21600" o:gfxdata="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">
                      <v:imagedata r:id="rId474" o:title=""/>
                      <o:lock v:ext="edit"/>
                    </v:shape>
                  </w:pict>
                </mc:Fallback>
              </mc:AlternateContent>
            </w:r>
            <w:r>
              <w:rPr>
                <w:sz w:val="24"/>
              </w:rPr>
              <mc:AlternateContent>
                <mc:Choice Requires="wps">
                  <w:drawing>
                    <wp:anchor distT="0" distB="0" distL="114300" distR="114300" simplePos="0" relativeHeight="251886592" behindDoc="0" locked="0" layoutInCell="1" allowOverlap="1">
                      <wp:simplePos x="0" y="0"/>
                      <wp:positionH relativeFrom="column">
                        <wp:posOffset>1934845</wp:posOffset>
                      </wp:positionH>
                      <wp:positionV relativeFrom="paragraph">
                        <wp:posOffset>1425575</wp:posOffset>
                      </wp:positionV>
                      <wp:extent cx="280670" cy="219710"/>
                      <wp:effectExtent l="9525" t="9525" r="14605" b="24765"/>
                      <wp:wrapNone/>
                      <wp:docPr id="345" name="Ink 345"/>
                      <wp:cNvGraphicFramePr/>
                      <a:graphic xmlns:a="http://schemas.openxmlformats.org/drawingml/2006/main">
                        <a:graphicData uri="http://schemas.microsoft.com/office/word/2010/wordprocessingInk">
                          <mc:AlternateContent xmlns:a14="http://schemas.microsoft.com/office/drawing/2010/main">
                            <mc:Choice Requires="a14">
                              <w14:contentPart bwMode="clr" r:id="rId475">
                                <w14:nvContentPartPr>
                                  <w14:cNvPr id="345" name="Ink 345"/>
                                  <w14:cNvContentPartPr/>
                                </w14:nvContentPartPr>
                                <w14:xfrm>
                                  <a:off x="4180205" y="5786120"/>
                                  <a:ext cx="280670" cy="219710"/>
                                </w14:xfrm>
                              </w14:contentPart>
                            </mc:Choice>
                          </mc:AlternateContent>
                        </a:graphicData>
                      </a:graphic>
                    </wp:anchor>
                  </w:drawing>
                </mc:Choice>
                <mc:Fallback>
                  <w:pict>
                    <v:shape id="_x0000_s1026" o:spid="_x0000_s1026" o:spt="75" style="position:absolute;left:0pt;margin-left:152.35pt;margin-top:112.25pt;height:17.3pt;width:22.1pt;z-index:251886592;mso-width-relative:page;mso-height-relative:page;" coordsize="21600,21600" o:gfxdata="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">
                      <v:imagedata r:id="rId476" o:title=""/>
                      <o:lock v:ext="edit"/>
                    </v:shape>
                  </w:pict>
                </mc:Fallback>
              </mc:AlternateContent>
            </w:r>
            <w:r>
              <w:rPr>
                <w:sz w:val="24"/>
              </w:rPr>
              <mc:AlternateContent>
                <mc:Choice Requires="wps">
                  <w:drawing>
                    <wp:anchor distT="0" distB="0" distL="114300" distR="114300" simplePos="0" relativeHeight="251885568" behindDoc="0" locked="0" layoutInCell="1" allowOverlap="1">
                      <wp:simplePos x="0" y="0"/>
                      <wp:positionH relativeFrom="column">
                        <wp:posOffset>3387090</wp:posOffset>
                      </wp:positionH>
                      <wp:positionV relativeFrom="paragraph">
                        <wp:posOffset>1060450</wp:posOffset>
                      </wp:positionV>
                      <wp:extent cx="182245" cy="311150"/>
                      <wp:effectExtent l="9525" t="9525" r="11430" b="9525"/>
                      <wp:wrapNone/>
                      <wp:docPr id="344" name="Ink 344"/>
                      <wp:cNvGraphicFramePr/>
                      <a:graphic xmlns:a="http://schemas.openxmlformats.org/drawingml/2006/main">
                        <a:graphicData uri="http://schemas.microsoft.com/office/word/2010/wordprocessingInk">
                          <mc:AlternateContent xmlns:a14="http://schemas.microsoft.com/office/drawing/2010/main">
                            <mc:Choice Requires="a14">
                              <w14:contentPart bwMode="clr" r:id="rId477">
                                <w14:nvContentPartPr>
                                  <w14:cNvPr id="344" name="Ink 344"/>
                                  <w14:cNvContentPartPr/>
                                </w14:nvContentPartPr>
                                <w14:xfrm>
                                  <a:off x="5632450" y="5420995"/>
                                  <a:ext cx="182245" cy="311150"/>
                                </w14:xfrm>
                              </w14:contentPart>
                            </mc:Choice>
                          </mc:AlternateContent>
                        </a:graphicData>
                      </a:graphic>
                    </wp:anchor>
                  </w:drawing>
                </mc:Choice>
                <mc:Fallback>
                  <w:pict>
                    <v:shape id="_x0000_s1026" o:spid="_x0000_s1026" o:spt="75" style="position:absolute;left:0pt;margin-left:266.7pt;margin-top:83.5pt;height:24.5pt;width:14.35pt;z-index:251885568;mso-width-relative:page;mso-height-relative:page;" coordsize="21600,21600" o:gfxdata="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">
                      <v:imagedata r:id="rId478" o:title=""/>
                      <o:lock v:ext="edit"/>
                    </v:shape>
                  </w:pict>
                </mc:Fallback>
              </mc:AlternateContent>
            </w:r>
            <w:r>
              <w:rPr>
                <w:rFonts w:ascii="Times New Roman" w:hAnsi="Times New Roman" w:eastAsia="Times New Roman" w:cs="Times New Roman"/>
                <w:kern w:val="0"/>
                <w:sz w:val="24"/>
                <w:szCs w:val="24"/>
              </w:rPr>
              <w:drawing>
                <wp:inline distT="0" distB="0" distL="0" distR="0">
                  <wp:extent cx="5274310" cy="243903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a:xfrm>
                            <a:off x="0" y="0"/>
                            <a:ext cx="5274310" cy="2439035"/>
                          </a:xfrm>
                          <a:prstGeom prst="rect">
                            <a:avLst/>
                          </a:prstGeom>
                          <a:noFill/>
                          <a:ln>
                            <a:noFill/>
                          </a:ln>
                        </pic:spPr>
                      </pic:pic>
                    </a:graphicData>
                  </a:graphic>
                </wp:inline>
              </w:drawing>
            </w: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0"/>
              <w:ind w:left="0"/>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w:t>Online game</w:t>
            </w: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sz w:val="24"/>
              </w:rPr>
              <mc:AlternateContent>
                <mc:Choice Requires="wps">
                  <w:drawing>
                    <wp:anchor distT="0" distB="0" distL="114300" distR="114300" simplePos="0" relativeHeight="251915264" behindDoc="0" locked="0" layoutInCell="1" allowOverlap="1">
                      <wp:simplePos x="0" y="0"/>
                      <wp:positionH relativeFrom="column">
                        <wp:posOffset>2466975</wp:posOffset>
                      </wp:positionH>
                      <wp:positionV relativeFrom="paragraph">
                        <wp:posOffset>670560</wp:posOffset>
                      </wp:positionV>
                      <wp:extent cx="828675" cy="425450"/>
                      <wp:effectExtent l="9525" t="9525" r="25400" b="22225"/>
                      <wp:wrapNone/>
                      <wp:docPr id="381" name="Ink 381"/>
                      <wp:cNvGraphicFramePr/>
                      <a:graphic xmlns:a="http://schemas.openxmlformats.org/drawingml/2006/main">
                        <a:graphicData uri="http://schemas.microsoft.com/office/word/2010/wordprocessingInk">
                          <mc:AlternateContent xmlns:a14="http://schemas.microsoft.com/office/drawing/2010/main">
                            <mc:Choice Requires="a14">
                              <w14:contentPart bwMode="clr" r:id="rId480">
                                <w14:nvContentPartPr>
                                  <w14:cNvPr id="381" name="Ink 381"/>
                                  <w14:cNvContentPartPr/>
                                </w14:nvContentPartPr>
                                <w14:xfrm>
                                  <a:off x="4712335" y="1632585"/>
                                  <a:ext cx="828675" cy="425450"/>
                                </w14:xfrm>
                              </w14:contentPart>
                            </mc:Choice>
                          </mc:AlternateContent>
                        </a:graphicData>
                      </a:graphic>
                    </wp:anchor>
                  </w:drawing>
                </mc:Choice>
                <mc:Fallback>
                  <w:pict>
                    <v:shape id="_x0000_s1026" o:spid="_x0000_s1026" o:spt="75" style="position:absolute;left:0pt;margin-left:194.25pt;margin-top:52.8pt;height:33.5pt;width:65.25pt;z-index:251915264;mso-width-relative:page;mso-height-relative:page;" coordsize="21600,21600" o:gfxdata="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">
                      <v:imagedata r:id="rId481" o:title=""/>
                      <o:lock v:ext="edit"/>
                    </v:shape>
                  </w:pict>
                </mc:Fallback>
              </mc:AlternateContent>
            </w:r>
            <w:r>
              <w:rPr>
                <w:sz w:val="24"/>
              </w:rPr>
              <mc:AlternateContent>
                <mc:Choice Requires="wps">
                  <w:drawing>
                    <wp:anchor distT="0" distB="0" distL="114300" distR="114300" simplePos="0" relativeHeight="251914240" behindDoc="0" locked="0" layoutInCell="1" allowOverlap="1">
                      <wp:simplePos x="0" y="0"/>
                      <wp:positionH relativeFrom="column">
                        <wp:posOffset>2695575</wp:posOffset>
                      </wp:positionH>
                      <wp:positionV relativeFrom="paragraph">
                        <wp:posOffset>1796415</wp:posOffset>
                      </wp:positionV>
                      <wp:extent cx="234950" cy="349250"/>
                      <wp:effectExtent l="9525" t="9525" r="9525" b="22225"/>
                      <wp:wrapNone/>
                      <wp:docPr id="380" name="Ink 380"/>
                      <wp:cNvGraphicFramePr/>
                      <a:graphic xmlns:a="http://schemas.openxmlformats.org/drawingml/2006/main">
                        <a:graphicData uri="http://schemas.microsoft.com/office/word/2010/wordprocessingInk">
                          <mc:AlternateContent xmlns:a14="http://schemas.microsoft.com/office/drawing/2010/main">
                            <mc:Choice Requires="a14">
                              <w14:contentPart bwMode="clr" r:id="rId482">
                                <w14:nvContentPartPr>
                                  <w14:cNvPr id="380" name="Ink 380"/>
                                  <w14:cNvContentPartPr/>
                                </w14:nvContentPartPr>
                                <w14:xfrm>
                                  <a:off x="4940935" y="2758440"/>
                                  <a:ext cx="234950" cy="349250"/>
                                </w14:xfrm>
                              </w14:contentPart>
                            </mc:Choice>
                          </mc:AlternateContent>
                        </a:graphicData>
                      </a:graphic>
                    </wp:anchor>
                  </w:drawing>
                </mc:Choice>
                <mc:Fallback>
                  <w:pict>
                    <v:shape id="_x0000_s1026" o:spid="_x0000_s1026" o:spt="75" style="position:absolute;left:0pt;margin-left:212.25pt;margin-top:141.45pt;height:27.5pt;width:18.5pt;z-index:251914240;mso-width-relative:page;mso-height-relative:page;" coordsize="21600,21600" o:gfxdata="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">
                      <v:imagedata r:id="rId483" o:title=""/>
                      <o:lock v:ext="edit"/>
                    </v:shape>
                  </w:pict>
                </mc:Fallback>
              </mc:AlternateContent>
            </w:r>
            <w:r>
              <w:rPr>
                <w:sz w:val="24"/>
              </w:rPr>
              <mc:AlternateContent>
                <mc:Choice Requires="wps">
                  <w:drawing>
                    <wp:anchor distT="0" distB="0" distL="114300" distR="114300" simplePos="0" relativeHeight="251913216" behindDoc="0" locked="0" layoutInCell="1" allowOverlap="1">
                      <wp:simplePos x="0" y="0"/>
                      <wp:positionH relativeFrom="column">
                        <wp:posOffset>2527935</wp:posOffset>
                      </wp:positionH>
                      <wp:positionV relativeFrom="paragraph">
                        <wp:posOffset>1735455</wp:posOffset>
                      </wp:positionV>
                      <wp:extent cx="615315" cy="394970"/>
                      <wp:effectExtent l="9525" t="9525" r="10160" b="27305"/>
                      <wp:wrapNone/>
                      <wp:docPr id="379" name="Ink 379"/>
                      <wp:cNvGraphicFramePr/>
                      <a:graphic xmlns:a="http://schemas.openxmlformats.org/drawingml/2006/main">
                        <a:graphicData uri="http://schemas.microsoft.com/office/word/2010/wordprocessingInk">
                          <mc:AlternateContent xmlns:a14="http://schemas.microsoft.com/office/drawing/2010/main">
                            <mc:Choice Requires="a14">
                              <w14:contentPart bwMode="clr" r:id="rId484">
                                <w14:nvContentPartPr>
                                  <w14:cNvPr id="379" name="Ink 379"/>
                                  <w14:cNvContentPartPr/>
                                </w14:nvContentPartPr>
                                <w14:xfrm>
                                  <a:off x="4773295" y="2697480"/>
                                  <a:ext cx="615315" cy="394970"/>
                                </w14:xfrm>
                              </w14:contentPart>
                            </mc:Choice>
                          </mc:AlternateContent>
                        </a:graphicData>
                      </a:graphic>
                    </wp:anchor>
                  </w:drawing>
                </mc:Choice>
                <mc:Fallback>
                  <w:pict>
                    <v:shape id="_x0000_s1026" o:spid="_x0000_s1026" o:spt="75" style="position:absolute;left:0pt;margin-left:199.05pt;margin-top:136.65pt;height:31.1pt;width:48.45pt;z-index:251913216;mso-width-relative:page;mso-height-relative:page;" coordsize="21600,21600" o:gfxdata="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">
                      <v:imagedata r:id="rId485" o:title=""/>
                      <o:lock v:ext="edit"/>
                    </v:shape>
                  </w:pict>
                </mc:Fallback>
              </mc:AlternateContent>
            </w:r>
            <w:r>
              <w:rPr>
                <w:sz w:val="24"/>
              </w:rPr>
              <mc:AlternateContent>
                <mc:Choice Requires="wps">
                  <w:drawing>
                    <wp:anchor distT="0" distB="0" distL="114300" distR="114300" simplePos="0" relativeHeight="251912192" behindDoc="0" locked="0" layoutInCell="1" allowOverlap="1">
                      <wp:simplePos x="0" y="0"/>
                      <wp:positionH relativeFrom="column">
                        <wp:posOffset>4961255</wp:posOffset>
                      </wp:positionH>
                      <wp:positionV relativeFrom="paragraph">
                        <wp:posOffset>1811655</wp:posOffset>
                      </wp:positionV>
                      <wp:extent cx="151765" cy="204470"/>
                      <wp:effectExtent l="9525" t="9525" r="16510" b="14605"/>
                      <wp:wrapNone/>
                      <wp:docPr id="378" name="Ink 378"/>
                      <wp:cNvGraphicFramePr/>
                      <a:graphic xmlns:a="http://schemas.openxmlformats.org/drawingml/2006/main">
                        <a:graphicData uri="http://schemas.microsoft.com/office/word/2010/wordprocessingInk">
                          <mc:AlternateContent xmlns:a14="http://schemas.microsoft.com/office/drawing/2010/main">
                            <mc:Choice Requires="a14">
                              <w14:contentPart bwMode="clr" r:id="rId486">
                                <w14:nvContentPartPr>
                                  <w14:cNvPr id="378" name="Ink 378"/>
                                  <w14:cNvContentPartPr/>
                                </w14:nvContentPartPr>
                                <w14:xfrm>
                                  <a:off x="7206615" y="2773680"/>
                                  <a:ext cx="151765" cy="204470"/>
                                </w14:xfrm>
                              </w14:contentPart>
                            </mc:Choice>
                          </mc:AlternateContent>
                        </a:graphicData>
                      </a:graphic>
                    </wp:anchor>
                  </w:drawing>
                </mc:Choice>
                <mc:Fallback>
                  <w:pict>
                    <v:shape id="_x0000_s1026" o:spid="_x0000_s1026" o:spt="75" style="position:absolute;left:0pt;margin-left:390.65pt;margin-top:142.65pt;height:16.1pt;width:11.95pt;z-index:251912192;mso-width-relative:page;mso-height-relative:page;" coordsize="21600,21600" o:gfxdata="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">
                      <v:imagedata r:id="rId487" o:title=""/>
                      <o:lock v:ext="edit"/>
                    </v:shape>
                  </w:pict>
                </mc:Fallback>
              </mc:AlternateContent>
            </w:r>
            <w:r>
              <w:rPr>
                <w:sz w:val="24"/>
              </w:rPr>
              <mc:AlternateContent>
                <mc:Choice Requires="wps">
                  <w:drawing>
                    <wp:anchor distT="0" distB="0" distL="114300" distR="114300" simplePos="0" relativeHeight="251911168" behindDoc="0" locked="0" layoutInCell="1" allowOverlap="1">
                      <wp:simplePos x="0" y="0"/>
                      <wp:positionH relativeFrom="column">
                        <wp:posOffset>383540</wp:posOffset>
                      </wp:positionH>
                      <wp:positionV relativeFrom="paragraph">
                        <wp:posOffset>404495</wp:posOffset>
                      </wp:positionV>
                      <wp:extent cx="1786255" cy="1475105"/>
                      <wp:effectExtent l="9525" t="9525" r="33020" b="13970"/>
                      <wp:wrapNone/>
                      <wp:docPr id="377" name="Ink 377"/>
                      <wp:cNvGraphicFramePr/>
                      <a:graphic xmlns:a="http://schemas.openxmlformats.org/drawingml/2006/main">
                        <a:graphicData uri="http://schemas.microsoft.com/office/word/2010/wordprocessingInk">
                          <mc:AlternateContent xmlns:a14="http://schemas.microsoft.com/office/drawing/2010/main">
                            <mc:Choice Requires="a14">
                              <w14:contentPart bwMode="clr" r:id="rId488">
                                <w14:nvContentPartPr>
                                  <w14:cNvPr id="377" name="Ink 377"/>
                                  <w14:cNvContentPartPr/>
                                </w14:nvContentPartPr>
                                <w14:xfrm>
                                  <a:off x="2628900" y="1366520"/>
                                  <a:ext cx="1786255" cy="1475105"/>
                                </w14:xfrm>
                              </w14:contentPart>
                            </mc:Choice>
                          </mc:AlternateContent>
                        </a:graphicData>
                      </a:graphic>
                    </wp:anchor>
                  </w:drawing>
                </mc:Choice>
                <mc:Fallback>
                  <w:pict>
                    <v:shape id="_x0000_s1026" o:spid="_x0000_s1026" o:spt="75" style="position:absolute;left:0pt;margin-left:30.2pt;margin-top:31.85pt;height:116.15pt;width:140.65pt;z-index:251911168;mso-width-relative:page;mso-height-relative:page;" coordsize="21600,21600" o:gfxdata="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">
                      <v:imagedata r:id="rId489" o:title=""/>
                      <o:lock v:ext="edit"/>
                    </v:shape>
                  </w:pict>
                </mc:Fallback>
              </mc:AlternateContent>
            </w:r>
            <w:r>
              <w:rPr>
                <w:sz w:val="24"/>
              </w:rPr>
              <mc:AlternateContent>
                <mc:Choice Requires="wps">
                  <w:drawing>
                    <wp:anchor distT="0" distB="0" distL="114300" distR="114300" simplePos="0" relativeHeight="251910144" behindDoc="0" locked="0" layoutInCell="1" allowOverlap="1">
                      <wp:simplePos x="0" y="0"/>
                      <wp:positionH relativeFrom="column">
                        <wp:posOffset>429260</wp:posOffset>
                      </wp:positionH>
                      <wp:positionV relativeFrom="paragraph">
                        <wp:posOffset>442595</wp:posOffset>
                      </wp:positionV>
                      <wp:extent cx="1687195" cy="1695450"/>
                      <wp:effectExtent l="9525" t="9525" r="30480" b="22225"/>
                      <wp:wrapNone/>
                      <wp:docPr id="375" name="Ink 375"/>
                      <wp:cNvGraphicFramePr/>
                      <a:graphic xmlns:a="http://schemas.openxmlformats.org/drawingml/2006/main">
                        <a:graphicData uri="http://schemas.microsoft.com/office/word/2010/wordprocessingInk">
                          <mc:AlternateContent xmlns:a14="http://schemas.microsoft.com/office/drawing/2010/main">
                            <mc:Choice Requires="a14">
                              <w14:contentPart bwMode="clr" r:id="rId490">
                                <w14:nvContentPartPr>
                                  <w14:cNvPr id="375" name="Ink 375"/>
                                  <w14:cNvContentPartPr/>
                                </w14:nvContentPartPr>
                                <w14:xfrm>
                                  <a:off x="2674620" y="1404620"/>
                                  <a:ext cx="1687195" cy="1695450"/>
                                </w14:xfrm>
                              </w14:contentPart>
                            </mc:Choice>
                          </mc:AlternateContent>
                        </a:graphicData>
                      </a:graphic>
                    </wp:anchor>
                  </w:drawing>
                </mc:Choice>
                <mc:Fallback>
                  <w:pict>
                    <v:shape id="_x0000_s1026" o:spid="_x0000_s1026" o:spt="75" style="position:absolute;left:0pt;margin-left:33.8pt;margin-top:34.85pt;height:133.5pt;width:132.85pt;z-index:251910144;mso-width-relative:page;mso-height-relative:page;" coordsize="21600,21600" o:gfxdata="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">
                      <v:imagedata r:id="rId491" o:title=""/>
                      <o:lock v:ext="edit"/>
                    </v:shape>
                  </w:pict>
                </mc:Fallback>
              </mc:AlternateContent>
            </w:r>
            <w:r>
              <w:rPr>
                <w:sz w:val="24"/>
              </w:rPr>
              <mc:AlternateContent>
                <mc:Choice Requires="wps">
                  <w:drawing>
                    <wp:anchor distT="0" distB="0" distL="114300" distR="114300" simplePos="0" relativeHeight="251909120" behindDoc="0" locked="0" layoutInCell="1" allowOverlap="1">
                      <wp:simplePos x="0" y="0"/>
                      <wp:positionH relativeFrom="column">
                        <wp:posOffset>56515</wp:posOffset>
                      </wp:positionH>
                      <wp:positionV relativeFrom="paragraph">
                        <wp:posOffset>305435</wp:posOffset>
                      </wp:positionV>
                      <wp:extent cx="2090420" cy="729615"/>
                      <wp:effectExtent l="9525" t="9525" r="33655" b="22860"/>
                      <wp:wrapNone/>
                      <wp:docPr id="370" name="Ink 370"/>
                      <wp:cNvGraphicFramePr/>
                      <a:graphic xmlns:a="http://schemas.openxmlformats.org/drawingml/2006/main">
                        <a:graphicData uri="http://schemas.microsoft.com/office/word/2010/wordprocessingInk">
                          <mc:AlternateContent xmlns:a14="http://schemas.microsoft.com/office/drawing/2010/main">
                            <mc:Choice Requires="a14">
                              <w14:contentPart bwMode="clr" r:id="rId492">
                                <w14:nvContentPartPr>
                                  <w14:cNvPr id="370" name="Ink 370"/>
                                  <w14:cNvContentPartPr/>
                                </w14:nvContentPartPr>
                                <w14:xfrm>
                                  <a:off x="2301875" y="1267460"/>
                                  <a:ext cx="2090420" cy="729615"/>
                                </w14:xfrm>
                              </w14:contentPart>
                            </mc:Choice>
                          </mc:AlternateContent>
                        </a:graphicData>
                      </a:graphic>
                    </wp:anchor>
                  </w:drawing>
                </mc:Choice>
                <mc:Fallback>
                  <w:pict>
                    <v:shape id="_x0000_s1026" o:spid="_x0000_s1026" o:spt="75" style="position:absolute;left:0pt;margin-left:4.45pt;margin-top:24.05pt;height:57.45pt;width:164.6pt;z-index:251909120;mso-width-relative:page;mso-height-relative:page;" coordsize="21600,21600" o:gfxdata="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">
                      <v:imagedata r:id="rId493" o:title=""/>
                      <o:lock v:ext="edit"/>
                    </v:shape>
                  </w:pict>
                </mc:Fallback>
              </mc:AlternateContent>
            </w:r>
            <w:r>
              <w:rPr>
                <w:sz w:val="24"/>
              </w:rPr>
              <mc:AlternateContent>
                <mc:Choice Requires="wps">
                  <w:drawing>
                    <wp:anchor distT="0" distB="0" distL="114300" distR="114300" simplePos="0" relativeHeight="251906048" behindDoc="0" locked="0" layoutInCell="1" allowOverlap="1">
                      <wp:simplePos x="0" y="0"/>
                      <wp:positionH relativeFrom="column">
                        <wp:posOffset>246380</wp:posOffset>
                      </wp:positionH>
                      <wp:positionV relativeFrom="paragraph">
                        <wp:posOffset>2085340</wp:posOffset>
                      </wp:positionV>
                      <wp:extent cx="189865" cy="204470"/>
                      <wp:effectExtent l="9525" t="9525" r="29210" b="14605"/>
                      <wp:wrapNone/>
                      <wp:docPr id="364" name="Ink 364"/>
                      <wp:cNvGraphicFramePr/>
                      <a:graphic xmlns:a="http://schemas.openxmlformats.org/drawingml/2006/main">
                        <a:graphicData uri="http://schemas.microsoft.com/office/word/2010/wordprocessingInk">
                          <mc:AlternateContent xmlns:a14="http://schemas.microsoft.com/office/drawing/2010/main">
                            <mc:Choice Requires="a14">
                              <w14:contentPart bwMode="clr" r:id="rId494">
                                <w14:nvContentPartPr>
                                  <w14:cNvPr id="364" name="Ink 364"/>
                                  <w14:cNvContentPartPr/>
                                </w14:nvContentPartPr>
                                <w14:xfrm>
                                  <a:off x="2491740" y="3047365"/>
                                  <a:ext cx="189865" cy="204470"/>
                                </w14:xfrm>
                              </w14:contentPart>
                            </mc:Choice>
                          </mc:AlternateContent>
                        </a:graphicData>
                      </a:graphic>
                    </wp:anchor>
                  </w:drawing>
                </mc:Choice>
                <mc:Fallback>
                  <w:pict>
                    <v:shape id="_x0000_s1026" o:spid="_x0000_s1026" o:spt="75" style="position:absolute;left:0pt;margin-left:19.4pt;margin-top:164.2pt;height:16.1pt;width:14.95pt;z-index:251906048;mso-width-relative:page;mso-height-relative:page;" coordsize="21600,21600" o:gfxdata="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">
                      <v:imagedata r:id="rId495" o:title=""/>
                      <o:lock v:ext="edit"/>
                    </v:shape>
                  </w:pict>
                </mc:Fallback>
              </mc:AlternateContent>
            </w:r>
            <w:r>
              <w:rPr>
                <w:sz w:val="24"/>
              </w:rPr>
              <mc:AlternateContent>
                <mc:Choice Requires="wps">
                  <w:drawing>
                    <wp:anchor distT="0" distB="0" distL="114300" distR="114300" simplePos="0" relativeHeight="251905024" behindDoc="0" locked="0" layoutInCell="1" allowOverlap="1">
                      <wp:simplePos x="0" y="0"/>
                      <wp:positionH relativeFrom="column">
                        <wp:posOffset>185420</wp:posOffset>
                      </wp:positionH>
                      <wp:positionV relativeFrom="paragraph">
                        <wp:posOffset>784860</wp:posOffset>
                      </wp:positionV>
                      <wp:extent cx="220345" cy="257810"/>
                      <wp:effectExtent l="9525" t="9525" r="24130" b="12065"/>
                      <wp:wrapNone/>
                      <wp:docPr id="363" name="Ink 363"/>
                      <wp:cNvGraphicFramePr/>
                      <a:graphic xmlns:a="http://schemas.openxmlformats.org/drawingml/2006/main">
                        <a:graphicData uri="http://schemas.microsoft.com/office/word/2010/wordprocessingInk">
                          <mc:AlternateContent xmlns:a14="http://schemas.microsoft.com/office/drawing/2010/main">
                            <mc:Choice Requires="a14">
                              <w14:contentPart bwMode="clr" r:id="rId496">
                                <w14:nvContentPartPr>
                                  <w14:cNvPr id="363" name="Ink 363"/>
                                  <w14:cNvContentPartPr/>
                                </w14:nvContentPartPr>
                                <w14:xfrm>
                                  <a:off x="2430780" y="1746885"/>
                                  <a:ext cx="220345" cy="257810"/>
                                </w14:xfrm>
                              </w14:contentPart>
                            </mc:Choice>
                          </mc:AlternateContent>
                        </a:graphicData>
                      </a:graphic>
                    </wp:anchor>
                  </w:drawing>
                </mc:Choice>
                <mc:Fallback>
                  <w:pict>
                    <v:shape id="_x0000_s1026" o:spid="_x0000_s1026" o:spt="75" style="position:absolute;left:0pt;margin-left:14.6pt;margin-top:61.8pt;height:20.3pt;width:17.35pt;z-index:251905024;mso-width-relative:page;mso-height-relative:page;" coordsize="21600,21600" o:gfxdata="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">
                      <v:imagedata r:id="rId497" o:title=""/>
                      <o:lock v:ext="edit"/>
                    </v:shape>
                  </w:pict>
                </mc:Fallback>
              </mc:AlternateContent>
            </w:r>
            <w:r>
              <w:rPr>
                <w:sz w:val="24"/>
              </w:rPr>
              <mc:AlternateContent>
                <mc:Choice Requires="wps">
                  <w:drawing>
                    <wp:anchor distT="0" distB="0" distL="114300" distR="114300" simplePos="0" relativeHeight="251904000" behindDoc="0" locked="0" layoutInCell="1" allowOverlap="1">
                      <wp:simplePos x="0" y="0"/>
                      <wp:positionH relativeFrom="column">
                        <wp:posOffset>2665095</wp:posOffset>
                      </wp:positionH>
                      <wp:positionV relativeFrom="paragraph">
                        <wp:posOffset>716280</wp:posOffset>
                      </wp:positionV>
                      <wp:extent cx="273050" cy="242570"/>
                      <wp:effectExtent l="9525" t="9525" r="22225" b="27305"/>
                      <wp:wrapNone/>
                      <wp:docPr id="362" name="Ink 362"/>
                      <wp:cNvGraphicFramePr/>
                      <a:graphic xmlns:a="http://schemas.openxmlformats.org/drawingml/2006/main">
                        <a:graphicData uri="http://schemas.microsoft.com/office/word/2010/wordprocessingInk">
                          <mc:AlternateContent xmlns:a14="http://schemas.microsoft.com/office/drawing/2010/main">
                            <mc:Choice Requires="a14">
                              <w14:contentPart bwMode="clr" r:id="rId498">
                                <w14:nvContentPartPr>
                                  <w14:cNvPr id="362" name="Ink 362"/>
                                  <w14:cNvContentPartPr/>
                                </w14:nvContentPartPr>
                                <w14:xfrm>
                                  <a:off x="4910455" y="1678305"/>
                                  <a:ext cx="273050" cy="242570"/>
                                </w14:xfrm>
                              </w14:contentPart>
                            </mc:Choice>
                          </mc:AlternateContent>
                        </a:graphicData>
                      </a:graphic>
                    </wp:anchor>
                  </w:drawing>
                </mc:Choice>
                <mc:Fallback>
                  <w:pict>
                    <v:shape id="_x0000_s1026" o:spid="_x0000_s1026" o:spt="75" style="position:absolute;left:0pt;margin-left:209.85pt;margin-top:56.4pt;height:19.1pt;width:21.5pt;z-index:251904000;mso-width-relative:page;mso-height-relative:page;" coordsize="21600,21600" o:gfxdata="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">
                      <v:imagedata r:id="rId499" o:title=""/>
                      <o:lock v:ext="edit"/>
                    </v:shape>
                  </w:pict>
                </mc:Fallback>
              </mc:AlternateContent>
            </w:r>
            <w:r>
              <w:rPr>
                <w:sz w:val="24"/>
              </w:rPr>
              <mc:AlternateContent>
                <mc:Choice Requires="wps">
                  <w:drawing>
                    <wp:anchor distT="0" distB="0" distL="114300" distR="114300" simplePos="0" relativeHeight="251902976" behindDoc="0" locked="0" layoutInCell="1" allowOverlap="1">
                      <wp:simplePos x="0" y="0"/>
                      <wp:positionH relativeFrom="column">
                        <wp:posOffset>2748280</wp:posOffset>
                      </wp:positionH>
                      <wp:positionV relativeFrom="paragraph">
                        <wp:posOffset>762000</wp:posOffset>
                      </wp:positionV>
                      <wp:extent cx="205105" cy="280670"/>
                      <wp:effectExtent l="9525" t="9525" r="13970" b="14605"/>
                      <wp:wrapNone/>
                      <wp:docPr id="361" name="Ink 361"/>
                      <wp:cNvGraphicFramePr/>
                      <a:graphic xmlns:a="http://schemas.openxmlformats.org/drawingml/2006/main">
                        <a:graphicData uri="http://schemas.microsoft.com/office/word/2010/wordprocessingInk">
                          <mc:AlternateContent xmlns:a14="http://schemas.microsoft.com/office/drawing/2010/main">
                            <mc:Choice Requires="a14">
                              <w14:contentPart bwMode="clr" r:id="rId500">
                                <w14:nvContentPartPr>
                                  <w14:cNvPr id="361" name="Ink 361"/>
                                  <w14:cNvContentPartPr/>
                                </w14:nvContentPartPr>
                                <w14:xfrm>
                                  <a:off x="4993640" y="1724025"/>
                                  <a:ext cx="205105" cy="280670"/>
                                </w14:xfrm>
                              </w14:contentPart>
                            </mc:Choice>
                          </mc:AlternateContent>
                        </a:graphicData>
                      </a:graphic>
                    </wp:anchor>
                  </w:drawing>
                </mc:Choice>
                <mc:Fallback>
                  <w:pict>
                    <v:shape id="_x0000_s1026" o:spid="_x0000_s1026" o:spt="75" style="position:absolute;left:0pt;margin-left:216.4pt;margin-top:60pt;height:22.1pt;width:16.15pt;z-index:251902976;mso-width-relative:page;mso-height-relative:page;" coordsize="21600,21600" o:gfxdata="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">
                      <v:imagedata r:id="rId501" o:title=""/>
                      <o:lock v:ext="edit"/>
                    </v:shape>
                  </w:pict>
                </mc:Fallback>
              </mc:AlternateContent>
            </w:r>
            <w:r>
              <w:rPr>
                <w:sz w:val="24"/>
              </w:rPr>
              <mc:AlternateContent>
                <mc:Choice Requires="wps">
                  <w:drawing>
                    <wp:anchor distT="0" distB="0" distL="114300" distR="114300" simplePos="0" relativeHeight="251901952" behindDoc="0" locked="0" layoutInCell="1" allowOverlap="1">
                      <wp:simplePos x="0" y="0"/>
                      <wp:positionH relativeFrom="column">
                        <wp:posOffset>2109470</wp:posOffset>
                      </wp:positionH>
                      <wp:positionV relativeFrom="paragraph">
                        <wp:posOffset>115570</wp:posOffset>
                      </wp:positionV>
                      <wp:extent cx="281305" cy="417830"/>
                      <wp:effectExtent l="9525" t="9525" r="13970" b="29845"/>
                      <wp:wrapNone/>
                      <wp:docPr id="360" name="Ink 360"/>
                      <wp:cNvGraphicFramePr/>
                      <a:graphic xmlns:a="http://schemas.openxmlformats.org/drawingml/2006/main">
                        <a:graphicData uri="http://schemas.microsoft.com/office/word/2010/wordprocessingInk">
                          <mc:AlternateContent xmlns:a14="http://schemas.microsoft.com/office/drawing/2010/main">
                            <mc:Choice Requires="a14">
                              <w14:contentPart bwMode="clr" r:id="rId502">
                                <w14:nvContentPartPr>
                                  <w14:cNvPr id="360" name="Ink 360"/>
                                  <w14:cNvContentPartPr/>
                                </w14:nvContentPartPr>
                                <w14:xfrm>
                                  <a:off x="4354830" y="1077595"/>
                                  <a:ext cx="281305" cy="417830"/>
                                </w14:xfrm>
                              </w14:contentPart>
                            </mc:Choice>
                          </mc:AlternateContent>
                        </a:graphicData>
                      </a:graphic>
                    </wp:anchor>
                  </w:drawing>
                </mc:Choice>
                <mc:Fallback>
                  <w:pict>
                    <v:shape id="_x0000_s1026" o:spid="_x0000_s1026" o:spt="75" style="position:absolute;left:0pt;margin-left:166.1pt;margin-top:9.1pt;height:32.9pt;width:22.15pt;z-index:251901952;mso-width-relative:page;mso-height-relative:page;" coordsize="21600,21600" o:gfxdata="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">
                      <v:imagedata r:id="rId503" o:title=""/>
                      <o:lock v:ext="edit"/>
                    </v:shape>
                  </w:pict>
                </mc:Fallback>
              </mc:AlternateContent>
            </w:r>
            <w:r>
              <w:rPr>
                <w:sz w:val="24"/>
              </w:rPr>
              <mc:AlternateContent>
                <mc:Choice Requires="wps">
                  <w:drawing>
                    <wp:anchor distT="0" distB="0" distL="114300" distR="114300" simplePos="0" relativeHeight="251900928" behindDoc="0" locked="0" layoutInCell="1" allowOverlap="1">
                      <wp:simplePos x="0" y="0"/>
                      <wp:positionH relativeFrom="column">
                        <wp:posOffset>4984115</wp:posOffset>
                      </wp:positionH>
                      <wp:positionV relativeFrom="paragraph">
                        <wp:posOffset>1149985</wp:posOffset>
                      </wp:positionV>
                      <wp:extent cx="128905" cy="204470"/>
                      <wp:effectExtent l="9525" t="9525" r="13970" b="14605"/>
                      <wp:wrapNone/>
                      <wp:docPr id="359" name="Ink 359"/>
                      <wp:cNvGraphicFramePr/>
                      <a:graphic xmlns:a="http://schemas.openxmlformats.org/drawingml/2006/main">
                        <a:graphicData uri="http://schemas.microsoft.com/office/word/2010/wordprocessingInk">
                          <mc:AlternateContent xmlns:a14="http://schemas.microsoft.com/office/drawing/2010/main">
                            <mc:Choice Requires="a14">
                              <w14:contentPart bwMode="clr" r:id="rId504">
                                <w14:nvContentPartPr>
                                  <w14:cNvPr id="359" name="Ink 359"/>
                                  <w14:cNvContentPartPr/>
                                </w14:nvContentPartPr>
                                <w14:xfrm>
                                  <a:off x="7229475" y="2112010"/>
                                  <a:ext cx="128905" cy="204470"/>
                                </w14:xfrm>
                              </w14:contentPart>
                            </mc:Choice>
                          </mc:AlternateContent>
                        </a:graphicData>
                      </a:graphic>
                    </wp:anchor>
                  </w:drawing>
                </mc:Choice>
                <mc:Fallback>
                  <w:pict>
                    <v:shape id="_x0000_s1026" o:spid="_x0000_s1026" o:spt="75" style="position:absolute;left:0pt;margin-left:392.45pt;margin-top:90.55pt;height:16.1pt;width:10.15pt;z-index:251900928;mso-width-relative:page;mso-height-relative:page;" coordsize="21600,21600" o:gfxdata="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">
                      <v:imagedata r:id="rId505" o:title=""/>
                      <o:lock v:ext="edit"/>
                    </v:shape>
                  </w:pict>
                </mc:Fallback>
              </mc:AlternateContent>
            </w:r>
            <w:r>
              <w:rPr>
                <w:sz w:val="24"/>
              </w:rPr>
              <mc:AlternateContent>
                <mc:Choice Requires="wps">
                  <w:drawing>
                    <wp:anchor distT="0" distB="0" distL="114300" distR="114300" simplePos="0" relativeHeight="251898880" behindDoc="0" locked="0" layoutInCell="1" allowOverlap="1">
                      <wp:simplePos x="0" y="0"/>
                      <wp:positionH relativeFrom="column">
                        <wp:posOffset>4916170</wp:posOffset>
                      </wp:positionH>
                      <wp:positionV relativeFrom="paragraph">
                        <wp:posOffset>1529080</wp:posOffset>
                      </wp:positionV>
                      <wp:extent cx="158750" cy="135890"/>
                      <wp:effectExtent l="9525" t="9525" r="9525" b="32385"/>
                      <wp:wrapNone/>
                      <wp:docPr id="357" name="Ink 357"/>
                      <wp:cNvGraphicFramePr/>
                      <a:graphic xmlns:a="http://schemas.openxmlformats.org/drawingml/2006/main">
                        <a:graphicData uri="http://schemas.microsoft.com/office/word/2010/wordprocessingInk">
                          <mc:AlternateContent xmlns:a14="http://schemas.microsoft.com/office/drawing/2010/main">
                            <mc:Choice Requires="a14">
                              <w14:contentPart bwMode="clr" r:id="rId506">
                                <w14:nvContentPartPr>
                                  <w14:cNvPr id="357" name="Ink 357"/>
                                  <w14:cNvContentPartPr/>
                                </w14:nvContentPartPr>
                                <w14:xfrm>
                                  <a:off x="7161530" y="2491105"/>
                                  <a:ext cx="158750" cy="135890"/>
                                </w14:xfrm>
                              </w14:contentPart>
                            </mc:Choice>
                          </mc:AlternateContent>
                        </a:graphicData>
                      </a:graphic>
                    </wp:anchor>
                  </w:drawing>
                </mc:Choice>
                <mc:Fallback>
                  <w:pict>
                    <v:shape id="_x0000_s1026" o:spid="_x0000_s1026" o:spt="75" style="position:absolute;left:0pt;margin-left:387.1pt;margin-top:120.4pt;height:10.7pt;width:12.5pt;z-index:251898880;mso-width-relative:page;mso-height-relative:page;" coordsize="21600,21600" o:gfxdata="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">
                      <v:imagedata r:id="rId507" o:title=""/>
                      <o:lock v:ext="edit"/>
                    </v:shape>
                  </w:pict>
                </mc:Fallback>
              </mc:AlternateContent>
            </w:r>
            <w:r>
              <w:rPr>
                <w:sz w:val="24"/>
              </w:rPr>
              <mc:AlternateContent>
                <mc:Choice Requires="wps">
                  <w:drawing>
                    <wp:anchor distT="0" distB="0" distL="114300" distR="114300" simplePos="0" relativeHeight="251897856" behindDoc="0" locked="0" layoutInCell="1" allowOverlap="1">
                      <wp:simplePos x="0" y="0"/>
                      <wp:positionH relativeFrom="column">
                        <wp:posOffset>1759585</wp:posOffset>
                      </wp:positionH>
                      <wp:positionV relativeFrom="paragraph">
                        <wp:posOffset>2142490</wp:posOffset>
                      </wp:positionV>
                      <wp:extent cx="242570" cy="295910"/>
                      <wp:effectExtent l="9525" t="9525" r="27305" b="24765"/>
                      <wp:wrapNone/>
                      <wp:docPr id="356" name="Ink 356"/>
                      <wp:cNvGraphicFramePr/>
                      <a:graphic xmlns:a="http://schemas.openxmlformats.org/drawingml/2006/main">
                        <a:graphicData uri="http://schemas.microsoft.com/office/word/2010/wordprocessingInk">
                          <mc:AlternateContent xmlns:a14="http://schemas.microsoft.com/office/drawing/2010/main">
                            <mc:Choice Requires="a14">
                              <w14:contentPart bwMode="clr" r:id="rId508">
                                <w14:nvContentPartPr>
                                  <w14:cNvPr id="356" name="Ink 356"/>
                                  <w14:cNvContentPartPr/>
                                </w14:nvContentPartPr>
                                <w14:xfrm>
                                  <a:off x="4004945" y="3104515"/>
                                  <a:ext cx="242570" cy="295910"/>
                                </w14:xfrm>
                              </w14:contentPart>
                            </mc:Choice>
                          </mc:AlternateContent>
                        </a:graphicData>
                      </a:graphic>
                    </wp:anchor>
                  </w:drawing>
                </mc:Choice>
                <mc:Fallback>
                  <w:pict>
                    <v:shape id="_x0000_s1026" o:spid="_x0000_s1026" o:spt="75" style="position:absolute;left:0pt;margin-left:138.55pt;margin-top:168.7pt;height:23.3pt;width:19.1pt;z-index:251897856;mso-width-relative:page;mso-height-relative:page;" coordsize="21600,21600" o:gfxdata="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">
                      <v:imagedata r:id="rId509" o:title=""/>
                      <o:lock v:ext="edit"/>
                    </v:shape>
                  </w:pict>
                </mc:Fallback>
              </mc:AlternateContent>
            </w:r>
            <w:r>
              <w:rPr>
                <w:sz w:val="24"/>
              </w:rPr>
              <mc:AlternateContent>
                <mc:Choice Requires="wps">
                  <w:drawing>
                    <wp:anchor distT="0" distB="0" distL="114300" distR="114300" simplePos="0" relativeHeight="251896832" behindDoc="0" locked="0" layoutInCell="1" allowOverlap="1">
                      <wp:simplePos x="0" y="0"/>
                      <wp:positionH relativeFrom="column">
                        <wp:posOffset>1819910</wp:posOffset>
                      </wp:positionH>
                      <wp:positionV relativeFrom="paragraph">
                        <wp:posOffset>2188210</wp:posOffset>
                      </wp:positionV>
                      <wp:extent cx="167005" cy="212090"/>
                      <wp:effectExtent l="9525" t="9525" r="26670" b="32385"/>
                      <wp:wrapNone/>
                      <wp:docPr id="355" name="Ink 355"/>
                      <wp:cNvGraphicFramePr/>
                      <a:graphic xmlns:a="http://schemas.openxmlformats.org/drawingml/2006/main">
                        <a:graphicData uri="http://schemas.microsoft.com/office/word/2010/wordprocessingInk">
                          <mc:AlternateContent xmlns:a14="http://schemas.microsoft.com/office/drawing/2010/main">
                            <mc:Choice Requires="a14">
                              <w14:contentPart bwMode="clr" r:id="rId510">
                                <w14:nvContentPartPr>
                                  <w14:cNvPr id="355" name="Ink 355"/>
                                  <w14:cNvContentPartPr/>
                                </w14:nvContentPartPr>
                                <w14:xfrm>
                                  <a:off x="4065270" y="3150235"/>
                                  <a:ext cx="167005" cy="212090"/>
                                </w14:xfrm>
                              </w14:contentPart>
                            </mc:Choice>
                          </mc:AlternateContent>
                        </a:graphicData>
                      </a:graphic>
                    </wp:anchor>
                  </w:drawing>
                </mc:Choice>
                <mc:Fallback>
                  <w:pict>
                    <v:shape id="_x0000_s1026" o:spid="_x0000_s1026" o:spt="75" style="position:absolute;left:0pt;margin-left:143.3pt;margin-top:172.3pt;height:16.7pt;width:13.15pt;z-index:251896832;mso-width-relative:page;mso-height-relative:page;" coordsize="21600,21600" o:gfxdata="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">
                      <v:imagedata r:id="rId511" o:title=""/>
                      <o:lock v:ext="edit"/>
                    </v:shape>
                  </w:pict>
                </mc:Fallback>
              </mc:AlternateContent>
            </w:r>
            <w:r>
              <w:rPr>
                <w:sz w:val="24"/>
              </w:rPr>
              <mc:AlternateContent>
                <mc:Choice Requires="wps">
                  <w:drawing>
                    <wp:anchor distT="0" distB="0" distL="114300" distR="114300" simplePos="0" relativeHeight="251895808" behindDoc="0" locked="0" layoutInCell="1" allowOverlap="1">
                      <wp:simplePos x="0" y="0"/>
                      <wp:positionH relativeFrom="column">
                        <wp:posOffset>610870</wp:posOffset>
                      </wp:positionH>
                      <wp:positionV relativeFrom="paragraph">
                        <wp:posOffset>1838325</wp:posOffset>
                      </wp:positionV>
                      <wp:extent cx="995680" cy="227330"/>
                      <wp:effectExtent l="9525" t="9525" r="10795" b="17145"/>
                      <wp:wrapNone/>
                      <wp:docPr id="354" name="Ink 354"/>
                      <wp:cNvGraphicFramePr/>
                      <a:graphic xmlns:a="http://schemas.openxmlformats.org/drawingml/2006/main">
                        <a:graphicData uri="http://schemas.microsoft.com/office/word/2010/wordprocessingInk">
                          <mc:AlternateContent xmlns:a14="http://schemas.microsoft.com/office/drawing/2010/main">
                            <mc:Choice Requires="a14">
                              <w14:contentPart bwMode="clr" r:id="rId512">
                                <w14:nvContentPartPr>
                                  <w14:cNvPr id="354" name="Ink 354"/>
                                  <w14:cNvContentPartPr/>
                                </w14:nvContentPartPr>
                                <w14:xfrm>
                                  <a:off x="2856230" y="2800350"/>
                                  <a:ext cx="995680" cy="227330"/>
                                </w14:xfrm>
                              </w14:contentPart>
                            </mc:Choice>
                          </mc:AlternateContent>
                        </a:graphicData>
                      </a:graphic>
                    </wp:anchor>
                  </w:drawing>
                </mc:Choice>
                <mc:Fallback>
                  <w:pict>
                    <v:shape id="_x0000_s1026" o:spid="_x0000_s1026" o:spt="75" style="position:absolute;left:0pt;margin-left:48.1pt;margin-top:144.75pt;height:17.9pt;width:78.4pt;z-index:251895808;mso-width-relative:page;mso-height-relative:page;" coordsize="21600,21600" o:gfxdata="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">
                      <v:imagedata r:id="rId513" o:title=""/>
                      <o:lock v:ext="edit"/>
                    </v:shape>
                  </w:pict>
                </mc:Fallback>
              </mc:AlternateContent>
            </w:r>
            <w:r>
              <w:rPr>
                <w:sz w:val="24"/>
              </w:rPr>
              <mc:AlternateContent>
                <mc:Choice Requires="wps">
                  <w:drawing>
                    <wp:anchor distT="0" distB="0" distL="114300" distR="114300" simplePos="0" relativeHeight="251894784" behindDoc="0" locked="0" layoutInCell="1" allowOverlap="1">
                      <wp:simplePos x="0" y="0"/>
                      <wp:positionH relativeFrom="column">
                        <wp:posOffset>4930775</wp:posOffset>
                      </wp:positionH>
                      <wp:positionV relativeFrom="paragraph">
                        <wp:posOffset>1754505</wp:posOffset>
                      </wp:positionV>
                      <wp:extent cx="143510" cy="242570"/>
                      <wp:effectExtent l="9525" t="9525" r="24765" b="27305"/>
                      <wp:wrapNone/>
                      <wp:docPr id="353" name="Ink 353"/>
                      <wp:cNvGraphicFramePr/>
                      <a:graphic xmlns:a="http://schemas.openxmlformats.org/drawingml/2006/main">
                        <a:graphicData uri="http://schemas.microsoft.com/office/word/2010/wordprocessingInk">
                          <mc:AlternateContent xmlns:a14="http://schemas.microsoft.com/office/drawing/2010/main">
                            <mc:Choice Requires="a14">
                              <w14:contentPart bwMode="clr" r:id="rId514">
                                <w14:nvContentPartPr>
                                  <w14:cNvPr id="353" name="Ink 353"/>
                                  <w14:cNvContentPartPr/>
                                </w14:nvContentPartPr>
                                <w14:xfrm>
                                  <a:off x="7176135" y="2716530"/>
                                  <a:ext cx="143510" cy="242570"/>
                                </w14:xfrm>
                              </w14:contentPart>
                            </mc:Choice>
                          </mc:AlternateContent>
                        </a:graphicData>
                      </a:graphic>
                    </wp:anchor>
                  </w:drawing>
                </mc:Choice>
                <mc:Fallback>
                  <w:pict>
                    <v:shape id="_x0000_s1026" o:spid="_x0000_s1026" o:spt="75" style="position:absolute;left:0pt;margin-left:388.25pt;margin-top:138.15pt;height:19.1pt;width:11.3pt;z-index:251894784;mso-width-relative:page;mso-height-relative:page;" coordsize="21600,21600" o:gfxdata="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">
                      <v:imagedata r:id="rId515" o:title=""/>
                      <o:lock v:ext="edit"/>
                    </v:shape>
                  </w:pict>
                </mc:Fallback>
              </mc:AlternateContent>
            </w:r>
            <w:r>
              <w:rPr>
                <w:sz w:val="24"/>
              </w:rPr>
              <mc:AlternateContent>
                <mc:Choice Requires="wps">
                  <w:drawing>
                    <wp:anchor distT="0" distB="0" distL="114300" distR="114300" simplePos="0" relativeHeight="251893760" behindDoc="0" locked="0" layoutInCell="1" allowOverlap="1">
                      <wp:simplePos x="0" y="0"/>
                      <wp:positionH relativeFrom="column">
                        <wp:posOffset>2146935</wp:posOffset>
                      </wp:positionH>
                      <wp:positionV relativeFrom="paragraph">
                        <wp:posOffset>393065</wp:posOffset>
                      </wp:positionV>
                      <wp:extent cx="1452245" cy="52705"/>
                      <wp:effectExtent l="9525" t="9525" r="11430" b="13970"/>
                      <wp:wrapNone/>
                      <wp:docPr id="352" name="Ink 352"/>
                      <wp:cNvGraphicFramePr/>
                      <a:graphic xmlns:a="http://schemas.openxmlformats.org/drawingml/2006/main">
                        <a:graphicData uri="http://schemas.microsoft.com/office/word/2010/wordprocessingInk">
                          <mc:AlternateContent xmlns:a14="http://schemas.microsoft.com/office/drawing/2010/main">
                            <mc:Choice Requires="a14">
                              <w14:contentPart bwMode="clr" r:id="rId516">
                                <w14:nvContentPartPr>
                                  <w14:cNvPr id="352" name="Ink 352"/>
                                  <w14:cNvContentPartPr/>
                                </w14:nvContentPartPr>
                                <w14:xfrm>
                                  <a:off x="4392295" y="1355090"/>
                                  <a:ext cx="1452245" cy="52705"/>
                                </w14:xfrm>
                              </w14:contentPart>
                            </mc:Choice>
                          </mc:AlternateContent>
                        </a:graphicData>
                      </a:graphic>
                    </wp:anchor>
                  </w:drawing>
                </mc:Choice>
                <mc:Fallback>
                  <w:pict>
                    <v:shape id="_x0000_s1026" o:spid="_x0000_s1026" o:spt="75" style="position:absolute;left:0pt;margin-left:169.05pt;margin-top:30.95pt;height:4.15pt;width:114.35pt;z-index:251893760;mso-width-relative:page;mso-height-relative:page;" coordsize="21600,21600" o:gfxdata="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">
                      <v:imagedata r:id="rId517" o:title=""/>
                      <o:lock v:ext="edit"/>
                    </v:shape>
                  </w:pict>
                </mc:Fallback>
              </mc:AlternateContent>
            </w:r>
            <w:r>
              <w:rPr>
                <w:rFonts w:ascii="Times New Roman" w:hAnsi="Times New Roman" w:eastAsia="Times New Roman" w:cs="Times New Roman"/>
                <w:kern w:val="0"/>
                <w:sz w:val="24"/>
                <w:szCs w:val="24"/>
              </w:rPr>
              <w:drawing>
                <wp:inline distT="0" distB="0" distL="0" distR="0">
                  <wp:extent cx="5274310" cy="2459990"/>
                  <wp:effectExtent l="0" t="0" r="889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a:xfrm>
                            <a:off x="0" y="0"/>
                            <a:ext cx="5274310" cy="2459990"/>
                          </a:xfrm>
                          <a:prstGeom prst="rect">
                            <a:avLst/>
                          </a:prstGeom>
                          <a:noFill/>
                          <a:ln>
                            <a:noFill/>
                          </a:ln>
                        </pic:spPr>
                      </pic:pic>
                    </a:graphicData>
                  </a:graphic>
                </wp:inline>
              </w:drawing>
            </w: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0"/>
              <w:ind w:left="0"/>
              <w:rPr>
                <w:rFonts w:ascii="Times New Roman" w:hAnsi="Times New Roman" w:eastAsia="Times New Roman" w:cs="Times New Roman"/>
                <w:kern w:val="0"/>
                <w:sz w:val="24"/>
                <w:szCs w:val="24"/>
              </w:rPr>
            </w:pP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pStyle w:val="5"/>
              <w:keepNext w:val="0"/>
              <w:keepLines w:val="0"/>
              <w:widowControl/>
              <w:suppressLineNumbers w:val="0"/>
              <w:spacing w:before="0" w:beforeAutospacing="0" w:after="0" w:afterAutospacing="0"/>
              <w:ind w:left="0" w:right="0"/>
              <w:jc w:val="left"/>
            </w:pPr>
            <w:r>
              <w:rPr>
                <w:rFonts w:ascii="Arial" w:hAnsi="Arial" w:cs="Arial"/>
                <w:color w:val="000000"/>
                <w:kern w:val="0"/>
                <w:sz w:val="22"/>
                <w:szCs w:val="22"/>
                <w:lang w:val="en-US" w:eastAsia="zh-CN" w:bidi="ar"/>
              </w:rPr>
              <w:t>-</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Collaborative</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computing</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provides</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an</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environment</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in</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which</w:t>
            </w:r>
          </w:p>
          <w:p>
            <w:pPr>
              <w:pStyle w:val="5"/>
              <w:keepNext w:val="0"/>
              <w:keepLines w:val="0"/>
              <w:widowControl/>
              <w:suppressLineNumbers w:val="0"/>
              <w:spacing w:before="0" w:beforeAutospacing="0" w:after="0" w:afterAutospacing="0"/>
              <w:ind w:left="0" w:right="0"/>
              <w:jc w:val="left"/>
            </w:pPr>
            <w:r>
              <w:rPr>
                <w:rFonts w:ascii="Arial" w:hAnsi="Arial" w:cs="Arial"/>
                <w:color w:val="000000"/>
                <w:kern w:val="0"/>
                <w:sz w:val="22"/>
                <w:szCs w:val="22"/>
                <w:lang w:val="en-US" w:eastAsia="zh-CN" w:bidi="ar"/>
              </w:rPr>
              <w:t> people</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can</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collaborate</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on</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a</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common</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task</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without</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time/space</w:t>
            </w:r>
          </w:p>
          <w:p>
            <w:pPr>
              <w:pStyle w:val="5"/>
              <w:keepNext w:val="0"/>
              <w:keepLines w:val="0"/>
              <w:widowControl/>
              <w:suppressLineNumbers w:val="0"/>
              <w:spacing w:before="0" w:beforeAutospacing="0" w:after="0" w:afterAutospacing="0"/>
              <w:ind w:left="0" w:right="0"/>
              <w:jc w:val="left"/>
            </w:pPr>
            <w:r>
              <w:rPr>
                <w:rFonts w:ascii="Arial" w:hAnsi="Arial" w:cs="Arial"/>
                <w:color w:val="000000"/>
                <w:kern w:val="0"/>
                <w:sz w:val="22"/>
                <w:szCs w:val="22"/>
                <w:lang w:val="en-US" w:eastAsia="zh-CN" w:bidi="ar"/>
              </w:rPr>
              <w:t> constraints.</w:t>
            </w:r>
          </w:p>
          <w:p>
            <w:pPr>
              <w:pStyle w:val="5"/>
              <w:keepNext w:val="0"/>
              <w:keepLines w:val="0"/>
              <w:widowControl/>
              <w:suppressLineNumbers w:val="0"/>
              <w:spacing w:before="0" w:beforeAutospacing="0" w:after="0" w:afterAutospacing="0"/>
              <w:ind w:left="0" w:right="0"/>
              <w:jc w:val="left"/>
            </w:pPr>
            <w:r>
              <w:rPr>
                <w:rFonts w:ascii="Arial" w:hAnsi="Arial" w:cs="Arial"/>
                <w:color w:val="000000"/>
                <w:kern w:val="0"/>
                <w:sz w:val="22"/>
                <w:szCs w:val="22"/>
                <w:lang w:val="en-US" w:eastAsia="zh-CN" w:bidi="ar"/>
              </w:rPr>
              <w:t>-</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Social</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computing</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refers</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to</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any</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computing</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technology</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that</w:t>
            </w:r>
          </w:p>
          <w:p>
            <w:pPr>
              <w:pStyle w:val="5"/>
              <w:keepNext w:val="0"/>
              <w:keepLines w:val="0"/>
              <w:widowControl/>
              <w:suppressLineNumbers w:val="0"/>
              <w:spacing w:before="0" w:beforeAutospacing="0" w:after="0" w:afterAutospacing="0"/>
              <w:ind w:left="0" w:right="0"/>
              <w:jc w:val="left"/>
            </w:pPr>
            <w:r>
              <w:rPr>
                <w:rFonts w:ascii="Arial" w:hAnsi="Arial" w:cs="Arial"/>
                <w:color w:val="000000"/>
                <w:kern w:val="0"/>
                <w:sz w:val="22"/>
                <w:szCs w:val="22"/>
                <w:lang w:val="en-US" w:eastAsia="zh-CN" w:bidi="ar"/>
              </w:rPr>
              <w:t> supports</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social</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interactions,</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connecting</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people</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together,</w:t>
            </w:r>
          </w:p>
          <w:p>
            <w:pPr>
              <w:pStyle w:val="5"/>
              <w:keepNext w:val="0"/>
              <w:keepLines w:val="0"/>
              <w:widowControl/>
              <w:suppressLineNumbers w:val="0"/>
              <w:spacing w:before="0" w:beforeAutospacing="0" w:after="0" w:afterAutospacing="0"/>
              <w:ind w:left="0" w:right="0"/>
              <w:jc w:val="left"/>
            </w:pPr>
            <w:r>
              <w:rPr>
                <w:rFonts w:ascii="Arial" w:hAnsi="Arial" w:cs="Arial"/>
                <w:color w:val="000000"/>
                <w:kern w:val="0"/>
                <w:sz w:val="22"/>
                <w:szCs w:val="22"/>
                <w:lang w:val="en-US" w:eastAsia="zh-CN" w:bidi="ar"/>
              </w:rPr>
              <w:t> facilitating</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collaborations</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&amp;</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potentially</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predict</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social</w:t>
            </w:r>
          </w:p>
          <w:p>
            <w:pPr>
              <w:pStyle w:val="5"/>
              <w:keepNext w:val="0"/>
              <w:keepLines w:val="0"/>
              <w:widowControl/>
              <w:suppressLineNumbers w:val="0"/>
              <w:spacing w:before="0" w:beforeAutospacing="0" w:after="0" w:afterAutospacing="0"/>
              <w:ind w:left="0" w:right="0"/>
              <w:jc w:val="left"/>
            </w:pPr>
            <w:r>
              <w:rPr>
                <w:rFonts w:ascii="Arial" w:hAnsi="Arial" w:cs="Arial"/>
                <w:color w:val="000000"/>
                <w:kern w:val="0"/>
                <w:sz w:val="22"/>
                <w:szCs w:val="22"/>
                <w:lang w:val="en-US" w:eastAsia="zh-CN" w:bidi="ar"/>
              </w:rPr>
              <w:t> outcomes.</w:t>
            </w:r>
          </w:p>
          <w:p>
            <w:pPr>
              <w:pStyle w:val="5"/>
              <w:keepNext w:val="0"/>
              <w:keepLines w:val="0"/>
              <w:widowControl/>
              <w:suppressLineNumbers w:val="0"/>
              <w:spacing w:before="0" w:beforeAutospacing="0" w:after="0" w:afterAutospacing="0"/>
              <w:ind w:left="0" w:right="0"/>
              <w:jc w:val="left"/>
            </w:pPr>
            <w:r>
              <w:rPr>
                <w:rFonts w:ascii="Arial" w:hAnsi="Arial" w:cs="Arial"/>
                <w:color w:val="000000"/>
                <w:kern w:val="0"/>
                <w:sz w:val="22"/>
                <w:szCs w:val="22"/>
                <w:lang w:val="en-US" w:eastAsia="zh-CN" w:bidi="ar"/>
              </w:rPr>
              <w:t>-</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Same</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time,</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same</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place</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(video-games,</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classroom</w:t>
            </w:r>
            <w:r>
              <w:rPr>
                <w:rFonts w:ascii="Helvetica" w:hAnsi="Helvetica" w:eastAsia="Helvetica" w:cs="Helvetica"/>
                <w:color w:val="000000"/>
                <w:kern w:val="0"/>
                <w:sz w:val="22"/>
                <w:szCs w:val="22"/>
                <w:lang w:val="en-US" w:eastAsia="zh-CN" w:bidi="ar"/>
              </w:rPr>
              <w:t xml:space="preserve"> </w:t>
            </w:r>
            <w:r>
              <w:rPr>
                <w:rFonts w:ascii="Arial" w:hAnsi="Arial" w:cs="Arial"/>
                <w:color w:val="000000"/>
                <w:kern w:val="0"/>
                <w:sz w:val="22"/>
                <w:szCs w:val="22"/>
                <w:lang w:val="en-US" w:eastAsia="zh-CN" w:bidi="ar"/>
              </w:rPr>
              <w:t>tech.)</w:t>
            </w:r>
          </w:p>
          <w:p>
            <w:pPr>
              <w:widowControl/>
              <w:autoSpaceDE/>
              <w:autoSpaceDN/>
              <w:spacing w:before="60" w:after="60" w:line="312" w:lineRule="auto"/>
              <w:ind w:left="0"/>
              <w:rPr>
                <w:rFonts w:ascii="Times New Roman" w:hAnsi="Times New Roman" w:eastAsia="Times New Roman" w:cs="Times New Roman"/>
                <w:kern w:val="0"/>
                <w:sz w:val="24"/>
                <w:szCs w:val="24"/>
              </w:rPr>
            </w:pP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0"/>
              <w:ind w:left="0"/>
              <w:rPr>
                <w:rFonts w:ascii="Times New Roman" w:hAnsi="Times New Roman" w:eastAsia="Times New Roman" w:cs="Times New Roman"/>
                <w:kern w:val="0"/>
                <w:sz w:val="24"/>
                <w:szCs w:val="24"/>
              </w:rPr>
            </w:pP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Helvetica" w:hAnsi="Helvetica" w:eastAsia="Times New Roman" w:cs="Helvetica"/>
                <w:color w:val="333333"/>
                <w:kern w:val="0"/>
                <w:sz w:val="22"/>
              </w:rPr>
              <w:t xml:space="preserve">Referring how easy the system is </w:t>
            </w: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mc:AlternateContent>
                <mc:Choice Requires="wps">
                  <w:drawing>
                    <wp:inline distT="0" distB="0" distL="0" distR="0">
                      <wp:extent cx="4828540" cy="1825625"/>
                      <wp:effectExtent l="0" t="0" r="0" b="0"/>
                      <wp:docPr id="80" name="矩形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28540" cy="1825625"/>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矩形 80" o:spid="_x0000_s1026" o:spt="1" style="height:143.75pt;width:380.2pt;" filled="f" stroked="f" coordsize="21600,21600" o:gfxdata="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FgAAAGRycy9QSwECFAAUAAAACACHTuJAzK93bNcAAAAGAQAADwAAAAAAAAABACAAAAA4&#10;AAAAZHJzL2Rvd25yZXYueG1sUEsBAhQAFAAAAAgAh07iQIQcoN/1AQAAxgMAAA4AAAAAAAAAAQAg&#10;AAAAPAEAAGRycy9lMm9Eb2MueG1sUEsFBgAAAAAGAAYAWQEAAKMFAAAAAA==&#10;">
                      <v:fill on="f" focussize="0,0"/>
                      <v:stroke on="f"/>
                      <v:imagedata o:title=""/>
                      <o:lock v:ext="edit" aspectratio="t"/>
                      <w10:wrap type="none"/>
                      <w10:anchorlock/>
                    </v:rect>
                  </w:pict>
                </mc:Fallback>
              </mc:AlternateContent>
            </w: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0"/>
              <w:ind w:left="0"/>
              <w:rPr>
                <w:rFonts w:ascii="Times New Roman" w:hAnsi="Times New Roman" w:eastAsia="Times New Roman" w:cs="Times New Roman"/>
                <w:kern w:val="0"/>
                <w:sz w:val="24"/>
                <w:szCs w:val="24"/>
              </w:rPr>
            </w:pP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0"/>
                <w:szCs w:val="20"/>
              </w:rPr>
            </w:pPr>
            <w:r>
              <w:rPr>
                <w:rFonts w:ascii="Times New Roman" w:hAnsi="Times New Roman" w:eastAsia="Times New Roman" w:cs="Times New Roman"/>
                <w:kern w:val="0"/>
                <w:sz w:val="24"/>
                <w:szCs w:val="24"/>
              </w:rPr>
              <w:drawing>
                <wp:inline distT="0" distB="0" distL="0" distR="0">
                  <wp:extent cx="5274310" cy="2016760"/>
                  <wp:effectExtent l="0" t="0" r="8890" b="15240"/>
                  <wp:docPr id="25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77"/>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a:xfrm>
                            <a:off x="0" y="0"/>
                            <a:ext cx="5274310" cy="2016760"/>
                          </a:xfrm>
                          <a:prstGeom prst="rect">
                            <a:avLst/>
                          </a:prstGeom>
                          <a:noFill/>
                          <a:ln>
                            <a:noFill/>
                          </a:ln>
                        </pic:spPr>
                      </pic:pic>
                    </a:graphicData>
                  </a:graphic>
                </wp:inline>
              </w:drawing>
            </w: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0"/>
              <w:ind w:left="0"/>
              <w:rPr>
                <w:rFonts w:ascii="Times New Roman" w:hAnsi="Times New Roman" w:eastAsia="Times New Roman" w:cs="Times New Roman"/>
                <w:kern w:val="0"/>
                <w:sz w:val="20"/>
                <w:szCs w:val="20"/>
              </w:rPr>
            </w:pPr>
            <w:r>
              <w:rPr>
                <w:rFonts w:ascii="Times New Roman" w:hAnsi="Times New Roman" w:eastAsia="Times New Roman" w:cs="Times New Roman"/>
                <w:kern w:val="0"/>
                <w:sz w:val="20"/>
                <w:szCs w:val="20"/>
              </w:rPr>
              <w:t>Voice recognition===wechat语音转文字</w:t>
            </w: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sz w:val="24"/>
              </w:rPr>
              <mc:AlternateContent>
                <mc:Choice Requires="wps">
                  <w:drawing>
                    <wp:anchor distT="0" distB="0" distL="114300" distR="114300" simplePos="0" relativeHeight="251920384" behindDoc="0" locked="0" layoutInCell="1" allowOverlap="1">
                      <wp:simplePos x="0" y="0"/>
                      <wp:positionH relativeFrom="column">
                        <wp:posOffset>117475</wp:posOffset>
                      </wp:positionH>
                      <wp:positionV relativeFrom="paragraph">
                        <wp:posOffset>664210</wp:posOffset>
                      </wp:positionV>
                      <wp:extent cx="835660" cy="433070"/>
                      <wp:effectExtent l="9525" t="9525" r="18415" b="14605"/>
                      <wp:wrapNone/>
                      <wp:docPr id="387" name="Ink 387"/>
                      <wp:cNvGraphicFramePr/>
                      <a:graphic xmlns:a="http://schemas.openxmlformats.org/drawingml/2006/main">
                        <a:graphicData uri="http://schemas.microsoft.com/office/word/2010/wordprocessingInk">
                          <mc:AlternateContent xmlns:a14="http://schemas.microsoft.com/office/drawing/2010/main">
                            <mc:Choice Requires="a14">
                              <w14:contentPart bwMode="clr" r:id="rId520">
                                <w14:nvContentPartPr>
                                  <w14:cNvPr id="387" name="Ink 387"/>
                                  <w14:cNvContentPartPr/>
                                </w14:nvContentPartPr>
                                <w14:xfrm>
                                  <a:off x="2362835" y="3957955"/>
                                  <a:ext cx="835660" cy="433070"/>
                                </w14:xfrm>
                              </w14:contentPart>
                            </mc:Choice>
                          </mc:AlternateContent>
                        </a:graphicData>
                      </a:graphic>
                    </wp:anchor>
                  </w:drawing>
                </mc:Choice>
                <mc:Fallback>
                  <w:pict>
                    <v:shape id="_x0000_s1026" o:spid="_x0000_s1026" o:spt="75" style="position:absolute;left:0pt;margin-left:9.25pt;margin-top:52.3pt;height:34.1pt;width:65.8pt;z-index:251920384;mso-width-relative:page;mso-height-relative:page;" coordsize="21600,21600" o:gfxdata="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">
                      <v:imagedata r:id="rId521" o:title=""/>
                      <o:lock v:ext="edit"/>
                    </v:shape>
                  </w:pict>
                </mc:Fallback>
              </mc:AlternateContent>
            </w:r>
            <w:r>
              <w:rPr>
                <w:sz w:val="24"/>
              </w:rPr>
              <mc:AlternateContent>
                <mc:Choice Requires="wps">
                  <w:drawing>
                    <wp:anchor distT="0" distB="0" distL="114300" distR="114300" simplePos="0" relativeHeight="251919360" behindDoc="0" locked="0" layoutInCell="1" allowOverlap="1">
                      <wp:simplePos x="0" y="0"/>
                      <wp:positionH relativeFrom="column">
                        <wp:posOffset>1106170</wp:posOffset>
                      </wp:positionH>
                      <wp:positionV relativeFrom="paragraph">
                        <wp:posOffset>299085</wp:posOffset>
                      </wp:positionV>
                      <wp:extent cx="181610" cy="288290"/>
                      <wp:effectExtent l="9525" t="9525" r="12065" b="32385"/>
                      <wp:wrapNone/>
                      <wp:docPr id="386" name="Ink 386"/>
                      <wp:cNvGraphicFramePr/>
                      <a:graphic xmlns:a="http://schemas.openxmlformats.org/drawingml/2006/main">
                        <a:graphicData uri="http://schemas.microsoft.com/office/word/2010/wordprocessingInk">
                          <mc:AlternateContent xmlns:a14="http://schemas.microsoft.com/office/drawing/2010/main">
                            <mc:Choice Requires="a14">
                              <w14:contentPart bwMode="clr" r:id="rId522">
                                <w14:nvContentPartPr>
                                  <w14:cNvPr id="386" name="Ink 386"/>
                                  <w14:cNvContentPartPr/>
                                </w14:nvContentPartPr>
                                <w14:xfrm>
                                  <a:off x="3351530" y="3592830"/>
                                  <a:ext cx="181610" cy="288290"/>
                                </w14:xfrm>
                              </w14:contentPart>
                            </mc:Choice>
                          </mc:AlternateContent>
                        </a:graphicData>
                      </a:graphic>
                    </wp:anchor>
                  </w:drawing>
                </mc:Choice>
                <mc:Fallback>
                  <w:pict>
                    <v:shape id="_x0000_s1026" o:spid="_x0000_s1026" o:spt="75" style="position:absolute;left:0pt;margin-left:87.1pt;margin-top:23.55pt;height:22.7pt;width:14.3pt;z-index:251919360;mso-width-relative:page;mso-height-relative:page;" coordsize="21600,21600" o:gfxdata="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">
                      <v:imagedata r:id="rId523" o:title=""/>
                      <o:lock v:ext="edit"/>
                    </v:shape>
                  </w:pict>
                </mc:Fallback>
              </mc:AlternateContent>
            </w:r>
            <w:r>
              <w:rPr>
                <w:sz w:val="24"/>
              </w:rPr>
              <mc:AlternateContent>
                <mc:Choice Requires="wps">
                  <w:drawing>
                    <wp:anchor distT="0" distB="0" distL="114300" distR="114300" simplePos="0" relativeHeight="251918336" behindDoc="0" locked="0" layoutInCell="1" allowOverlap="1">
                      <wp:simplePos x="0" y="0"/>
                      <wp:positionH relativeFrom="column">
                        <wp:posOffset>1121410</wp:posOffset>
                      </wp:positionH>
                      <wp:positionV relativeFrom="paragraph">
                        <wp:posOffset>1105535</wp:posOffset>
                      </wp:positionV>
                      <wp:extent cx="181610" cy="273050"/>
                      <wp:effectExtent l="9525" t="9525" r="12065" b="22225"/>
                      <wp:wrapNone/>
                      <wp:docPr id="385" name="Ink 385"/>
                      <wp:cNvGraphicFramePr/>
                      <a:graphic xmlns:a="http://schemas.openxmlformats.org/drawingml/2006/main">
                        <a:graphicData uri="http://schemas.microsoft.com/office/word/2010/wordprocessingInk">
                          <mc:AlternateContent xmlns:a14="http://schemas.microsoft.com/office/drawing/2010/main">
                            <mc:Choice Requires="a14">
                              <w14:contentPart bwMode="clr" r:id="rId524">
                                <w14:nvContentPartPr>
                                  <w14:cNvPr id="385" name="Ink 385"/>
                                  <w14:cNvContentPartPr/>
                                </w14:nvContentPartPr>
                                <w14:xfrm>
                                  <a:off x="3366770" y="4399280"/>
                                  <a:ext cx="181610" cy="273050"/>
                                </w14:xfrm>
                              </w14:contentPart>
                            </mc:Choice>
                          </mc:AlternateContent>
                        </a:graphicData>
                      </a:graphic>
                    </wp:anchor>
                  </w:drawing>
                </mc:Choice>
                <mc:Fallback>
                  <w:pict>
                    <v:shape id="_x0000_s1026" o:spid="_x0000_s1026" o:spt="75" style="position:absolute;left:0pt;margin-left:88.3pt;margin-top:87.05pt;height:21.5pt;width:14.3pt;z-index:251918336;mso-width-relative:page;mso-height-relative:page;" coordsize="21600,21600" o:gfxdata="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">
                      <v:imagedata r:id="rId525" o:title=""/>
                      <o:lock v:ext="edit"/>
                    </v:shape>
                  </w:pict>
                </mc:Fallback>
              </mc:AlternateContent>
            </w:r>
            <w:r>
              <w:rPr>
                <w:sz w:val="24"/>
              </w:rPr>
              <mc:AlternateContent>
                <mc:Choice Requires="wps">
                  <w:drawing>
                    <wp:anchor distT="0" distB="0" distL="114300" distR="114300" simplePos="0" relativeHeight="251917312" behindDoc="0" locked="0" layoutInCell="1" allowOverlap="1">
                      <wp:simplePos x="0" y="0"/>
                      <wp:positionH relativeFrom="column">
                        <wp:posOffset>1889125</wp:posOffset>
                      </wp:positionH>
                      <wp:positionV relativeFrom="paragraph">
                        <wp:posOffset>1295400</wp:posOffset>
                      </wp:positionV>
                      <wp:extent cx="136525" cy="205105"/>
                      <wp:effectExtent l="9525" t="9525" r="31750" b="13970"/>
                      <wp:wrapNone/>
                      <wp:docPr id="384" name="Ink 384"/>
                      <wp:cNvGraphicFramePr/>
                      <a:graphic xmlns:a="http://schemas.openxmlformats.org/drawingml/2006/main">
                        <a:graphicData uri="http://schemas.microsoft.com/office/word/2010/wordprocessingInk">
                          <mc:AlternateContent xmlns:a14="http://schemas.microsoft.com/office/drawing/2010/main">
                            <mc:Choice Requires="a14">
                              <w14:contentPart bwMode="clr" r:id="rId526">
                                <w14:nvContentPartPr>
                                  <w14:cNvPr id="384" name="Ink 384"/>
                                  <w14:cNvContentPartPr/>
                                </w14:nvContentPartPr>
                                <w14:xfrm>
                                  <a:off x="4134485" y="4589145"/>
                                  <a:ext cx="136525" cy="205105"/>
                                </w14:xfrm>
                              </w14:contentPart>
                            </mc:Choice>
                          </mc:AlternateContent>
                        </a:graphicData>
                      </a:graphic>
                    </wp:anchor>
                  </w:drawing>
                </mc:Choice>
                <mc:Fallback>
                  <w:pict>
                    <v:shape id="_x0000_s1026" o:spid="_x0000_s1026" o:spt="75" style="position:absolute;left:0pt;margin-left:148.75pt;margin-top:102pt;height:16.15pt;width:10.75pt;z-index:251917312;mso-width-relative:page;mso-height-relative:page;" coordsize="21600,21600" o:gfxdata="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">
                      <v:imagedata r:id="rId527" o:title=""/>
                      <o:lock v:ext="edit"/>
                    </v:shape>
                  </w:pict>
                </mc:Fallback>
              </mc:AlternateContent>
            </w:r>
            <w:r>
              <w:rPr>
                <w:sz w:val="24"/>
              </w:rPr>
              <mc:AlternateContent>
                <mc:Choice Requires="wps">
                  <w:drawing>
                    <wp:anchor distT="0" distB="0" distL="114300" distR="114300" simplePos="0" relativeHeight="251916288" behindDoc="0" locked="0" layoutInCell="1" allowOverlap="1">
                      <wp:simplePos x="0" y="0"/>
                      <wp:positionH relativeFrom="column">
                        <wp:posOffset>1607820</wp:posOffset>
                      </wp:positionH>
                      <wp:positionV relativeFrom="paragraph">
                        <wp:posOffset>63500</wp:posOffset>
                      </wp:positionV>
                      <wp:extent cx="318770" cy="334010"/>
                      <wp:effectExtent l="9525" t="9525" r="27305" b="12065"/>
                      <wp:wrapNone/>
                      <wp:docPr id="383" name="Ink 383"/>
                      <wp:cNvGraphicFramePr/>
                      <a:graphic xmlns:a="http://schemas.openxmlformats.org/drawingml/2006/main">
                        <a:graphicData uri="http://schemas.microsoft.com/office/word/2010/wordprocessingInk">
                          <mc:AlternateContent xmlns:a14="http://schemas.microsoft.com/office/drawing/2010/main">
                            <mc:Choice Requires="a14">
                              <w14:contentPart bwMode="clr" r:id="rId528">
                                <w14:nvContentPartPr>
                                  <w14:cNvPr id="383" name="Ink 383"/>
                                  <w14:cNvContentPartPr/>
                                </w14:nvContentPartPr>
                                <w14:xfrm>
                                  <a:off x="3853180" y="3357245"/>
                                  <a:ext cx="318770" cy="334010"/>
                                </w14:xfrm>
                              </w14:contentPart>
                            </mc:Choice>
                          </mc:AlternateContent>
                        </a:graphicData>
                      </a:graphic>
                    </wp:anchor>
                  </w:drawing>
                </mc:Choice>
                <mc:Fallback>
                  <w:pict>
                    <v:shape id="_x0000_s1026" o:spid="_x0000_s1026" o:spt="75" style="position:absolute;left:0pt;margin-left:126.6pt;margin-top:5pt;height:26.3pt;width:25.1pt;z-index:251916288;mso-width-relative:page;mso-height-relative:page;" coordsize="21600,21600" o:gfxdata="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">
                      <v:imagedata r:id="rId529" o:title=""/>
                      <o:lock v:ext="edit"/>
                    </v:shape>
                  </w:pict>
                </mc:Fallback>
              </mc:AlternateContent>
            </w:r>
            <w:r>
              <w:rPr>
                <w:rFonts w:ascii="Times New Roman" w:hAnsi="Times New Roman" w:eastAsia="Times New Roman" w:cs="Times New Roman"/>
                <w:kern w:val="0"/>
                <w:sz w:val="24"/>
                <w:szCs w:val="24"/>
              </w:rPr>
              <w:drawing>
                <wp:inline distT="0" distB="0" distL="0" distR="0">
                  <wp:extent cx="5274310" cy="3319145"/>
                  <wp:effectExtent l="0" t="0" r="8890" b="8255"/>
                  <wp:docPr id="26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75"/>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a:xfrm>
                            <a:off x="0" y="0"/>
                            <a:ext cx="5274310" cy="3319145"/>
                          </a:xfrm>
                          <a:prstGeom prst="rect">
                            <a:avLst/>
                          </a:prstGeom>
                          <a:noFill/>
                          <a:ln>
                            <a:noFill/>
                          </a:ln>
                        </pic:spPr>
                      </pic:pic>
                    </a:graphicData>
                  </a:graphic>
                </wp:inline>
              </w:drawing>
            </w: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Consolas" w:hAnsi="Consolas" w:eastAsia="Times New Roman" w:cs="Times New Roman"/>
                <w:color w:val="222222"/>
                <w:kern w:val="0"/>
                <w:sz w:val="18"/>
                <w:szCs w:val="18"/>
                <w:shd w:val="clear" w:color="auto" w:fill="FFFFFF"/>
              </w:rPr>
              <w:t>Which of these statements is/are CORRECT?</w:t>
            </w:r>
            <w:r>
              <w:rPr>
                <w:rFonts w:ascii="Consolas" w:hAnsi="Consolas" w:eastAsia="Times New Roman" w:cs="Times New Roman"/>
                <w:color w:val="222222"/>
                <w:kern w:val="0"/>
                <w:sz w:val="18"/>
                <w:szCs w:val="18"/>
                <w:shd w:val="clear" w:color="auto" w:fill="FFFFFF"/>
              </w:rPr>
              <w:t xml:space="preserve"> analogy</w:t>
            </w: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u w:val="single"/>
              </w:rPr>
            </w:pPr>
            <w:r>
              <w:rPr>
                <w:sz w:val="24"/>
                <w:u w:val="single"/>
              </w:rPr>
              <mc:AlternateContent>
                <mc:Choice Requires="wps">
                  <w:drawing>
                    <wp:anchor distT="0" distB="0" distL="114300" distR="114300" simplePos="0" relativeHeight="251925504" behindDoc="0" locked="0" layoutInCell="1" allowOverlap="1">
                      <wp:simplePos x="0" y="0"/>
                      <wp:positionH relativeFrom="column">
                        <wp:posOffset>2747645</wp:posOffset>
                      </wp:positionH>
                      <wp:positionV relativeFrom="paragraph">
                        <wp:posOffset>1049655</wp:posOffset>
                      </wp:positionV>
                      <wp:extent cx="303530" cy="135890"/>
                      <wp:effectExtent l="9525" t="9525" r="17145" b="32385"/>
                      <wp:wrapNone/>
                      <wp:docPr id="392" name="Ink 392"/>
                      <wp:cNvGraphicFramePr/>
                      <a:graphic xmlns:a="http://schemas.openxmlformats.org/drawingml/2006/main">
                        <a:graphicData uri="http://schemas.microsoft.com/office/word/2010/wordprocessingInk">
                          <mc:AlternateContent xmlns:a14="http://schemas.microsoft.com/office/drawing/2010/main">
                            <mc:Choice Requires="a14">
                              <w14:contentPart bwMode="clr" r:id="rId531">
                                <w14:nvContentPartPr>
                                  <w14:cNvPr id="392" name="Ink 392"/>
                                  <w14:cNvContentPartPr/>
                                </w14:nvContentPartPr>
                                <w14:xfrm>
                                  <a:off x="4993005" y="7863840"/>
                                  <a:ext cx="303530" cy="135890"/>
                                </w14:xfrm>
                              </w14:contentPart>
                            </mc:Choice>
                          </mc:AlternateContent>
                        </a:graphicData>
                      </a:graphic>
                    </wp:anchor>
                  </w:drawing>
                </mc:Choice>
                <mc:Fallback>
                  <w:pict>
                    <v:shape id="_x0000_s1026" o:spid="_x0000_s1026" o:spt="75" style="position:absolute;left:0pt;margin-left:216.35pt;margin-top:82.65pt;height:10.7pt;width:23.9pt;z-index:251925504;mso-width-relative:page;mso-height-relative:page;" coordsize="21600,21600" o:gfxdata="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">
                      <v:imagedata r:id="rId532" o:title=""/>
                      <o:lock v:ext="edit"/>
                    </v:shape>
                  </w:pict>
                </mc:Fallback>
              </mc:AlternateContent>
            </w:r>
            <w:r>
              <w:rPr>
                <w:sz w:val="24"/>
                <w:u w:val="single"/>
              </w:rPr>
              <mc:AlternateContent>
                <mc:Choice Requires="wps">
                  <w:drawing>
                    <wp:anchor distT="0" distB="0" distL="114300" distR="114300" simplePos="0" relativeHeight="251924480" behindDoc="0" locked="0" layoutInCell="1" allowOverlap="1">
                      <wp:simplePos x="0" y="0"/>
                      <wp:positionH relativeFrom="column">
                        <wp:posOffset>2740025</wp:posOffset>
                      </wp:positionH>
                      <wp:positionV relativeFrom="paragraph">
                        <wp:posOffset>1109980</wp:posOffset>
                      </wp:positionV>
                      <wp:extent cx="67945" cy="67945"/>
                      <wp:effectExtent l="9525" t="9525" r="24130" b="24130"/>
                      <wp:wrapNone/>
                      <wp:docPr id="391" name="Ink 391"/>
                      <wp:cNvGraphicFramePr/>
                      <a:graphic xmlns:a="http://schemas.openxmlformats.org/drawingml/2006/main">
                        <a:graphicData uri="http://schemas.microsoft.com/office/word/2010/wordprocessingInk">
                          <mc:AlternateContent xmlns:a14="http://schemas.microsoft.com/office/drawing/2010/main">
                            <mc:Choice Requires="a14">
                              <w14:contentPart bwMode="clr" r:id="rId533">
                                <w14:nvContentPartPr>
                                  <w14:cNvPr id="391" name="Ink 391"/>
                                  <w14:cNvContentPartPr/>
                                </w14:nvContentPartPr>
                                <w14:xfrm>
                                  <a:off x="4985385" y="7924165"/>
                                  <a:ext cx="67945" cy="67945"/>
                                </w14:xfrm>
                              </w14:contentPart>
                            </mc:Choice>
                          </mc:AlternateContent>
                        </a:graphicData>
                      </a:graphic>
                    </wp:anchor>
                  </w:drawing>
                </mc:Choice>
                <mc:Fallback>
                  <w:pict>
                    <v:shape id="_x0000_s1026" o:spid="_x0000_s1026" o:spt="75" style="position:absolute;left:0pt;margin-left:215.75pt;margin-top:87.4pt;height:5.35pt;width:5.35pt;z-index:251924480;mso-width-relative:page;mso-height-relative:page;" coordsize="21600,21600" o:gfxdata="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">
                      <v:imagedata r:id="rId534" o:title=""/>
                      <o:lock v:ext="edit"/>
                    </v:shape>
                  </w:pict>
                </mc:Fallback>
              </mc:AlternateContent>
            </w:r>
            <w:r>
              <w:rPr>
                <w:sz w:val="24"/>
                <w:u w:val="single"/>
              </w:rPr>
              <mc:AlternateContent>
                <mc:Choice Requires="wps">
                  <w:drawing>
                    <wp:anchor distT="0" distB="0" distL="114300" distR="114300" simplePos="0" relativeHeight="251923456" behindDoc="0" locked="0" layoutInCell="1" allowOverlap="1">
                      <wp:simplePos x="0" y="0"/>
                      <wp:positionH relativeFrom="column">
                        <wp:posOffset>2816225</wp:posOffset>
                      </wp:positionH>
                      <wp:positionV relativeFrom="paragraph">
                        <wp:posOffset>1079500</wp:posOffset>
                      </wp:positionV>
                      <wp:extent cx="75565" cy="29845"/>
                      <wp:effectExtent l="9525" t="9525" r="16510" b="11430"/>
                      <wp:wrapNone/>
                      <wp:docPr id="390" name="Ink 390"/>
                      <wp:cNvGraphicFramePr/>
                      <a:graphic xmlns:a="http://schemas.openxmlformats.org/drawingml/2006/main">
                        <a:graphicData uri="http://schemas.microsoft.com/office/word/2010/wordprocessingInk">
                          <mc:AlternateContent xmlns:a14="http://schemas.microsoft.com/office/drawing/2010/main">
                            <mc:Choice Requires="a14">
                              <w14:contentPart bwMode="clr" r:id="rId535">
                                <w14:nvContentPartPr>
                                  <w14:cNvPr id="390" name="Ink 390"/>
                                  <w14:cNvContentPartPr/>
                                </w14:nvContentPartPr>
                                <w14:xfrm>
                                  <a:off x="5061585" y="7893685"/>
                                  <a:ext cx="75565" cy="29845"/>
                                </w14:xfrm>
                              </w14:contentPart>
                            </mc:Choice>
                          </mc:AlternateContent>
                        </a:graphicData>
                      </a:graphic>
                    </wp:anchor>
                  </w:drawing>
                </mc:Choice>
                <mc:Fallback>
                  <w:pict>
                    <v:shape id="_x0000_s1026" o:spid="_x0000_s1026" o:spt="75" style="position:absolute;left:0pt;margin-left:221.75pt;margin-top:85pt;height:2.35pt;width:5.95pt;z-index:251923456;mso-width-relative:page;mso-height-relative:page;" coordsize="21600,21600" o:gfxdata="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">
                      <v:imagedata r:id="rId536" o:title=""/>
                      <o:lock v:ext="edit"/>
                    </v:shape>
                  </w:pict>
                </mc:Fallback>
              </mc:AlternateContent>
            </w:r>
            <w:r>
              <w:rPr>
                <w:sz w:val="24"/>
                <w:u w:val="single"/>
              </w:rPr>
              <mc:AlternateContent>
                <mc:Choice Requires="wps">
                  <w:drawing>
                    <wp:anchor distT="0" distB="0" distL="114300" distR="114300" simplePos="0" relativeHeight="251922432" behindDoc="0" locked="0" layoutInCell="1" allowOverlap="1">
                      <wp:simplePos x="0" y="0"/>
                      <wp:positionH relativeFrom="column">
                        <wp:posOffset>1591945</wp:posOffset>
                      </wp:positionH>
                      <wp:positionV relativeFrom="paragraph">
                        <wp:posOffset>1072515</wp:posOffset>
                      </wp:positionV>
                      <wp:extent cx="75565" cy="135890"/>
                      <wp:effectExtent l="9525" t="9525" r="16510" b="32385"/>
                      <wp:wrapNone/>
                      <wp:docPr id="389" name="Ink 389"/>
                      <wp:cNvGraphicFramePr/>
                      <a:graphic xmlns:a="http://schemas.openxmlformats.org/drawingml/2006/main">
                        <a:graphicData uri="http://schemas.microsoft.com/office/word/2010/wordprocessingInk">
                          <mc:AlternateContent xmlns:a14="http://schemas.microsoft.com/office/drawing/2010/main">
                            <mc:Choice Requires="a14">
                              <w14:contentPart bwMode="clr" r:id="rId537">
                                <w14:nvContentPartPr>
                                  <w14:cNvPr id="389" name="Ink 389"/>
                                  <w14:cNvContentPartPr/>
                                </w14:nvContentPartPr>
                                <w14:xfrm>
                                  <a:off x="3837305" y="7886700"/>
                                  <a:ext cx="75565" cy="135890"/>
                                </w14:xfrm>
                              </w14:contentPart>
                            </mc:Choice>
                          </mc:AlternateContent>
                        </a:graphicData>
                      </a:graphic>
                    </wp:anchor>
                  </w:drawing>
                </mc:Choice>
                <mc:Fallback>
                  <w:pict>
                    <v:shape id="_x0000_s1026" o:spid="_x0000_s1026" o:spt="75" style="position:absolute;left:0pt;margin-left:125.35pt;margin-top:84.45pt;height:10.7pt;width:5.95pt;z-index:251922432;mso-width-relative:page;mso-height-relative:page;" coordsize="21600,21600" o:gfxdata="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">
                      <v:imagedata r:id="rId538" o:title=""/>
                      <o:lock v:ext="edit"/>
                    </v:shape>
                  </w:pict>
                </mc:Fallback>
              </mc:AlternateContent>
            </w:r>
            <w:r>
              <w:rPr>
                <w:sz w:val="24"/>
                <w:u w:val="single"/>
              </w:rPr>
              <mc:AlternateContent>
                <mc:Choice Requires="wps">
                  <w:drawing>
                    <wp:anchor distT="0" distB="0" distL="114300" distR="114300" simplePos="0" relativeHeight="251921408" behindDoc="0" locked="0" layoutInCell="1" allowOverlap="1">
                      <wp:simplePos x="0" y="0"/>
                      <wp:positionH relativeFrom="column">
                        <wp:posOffset>1530985</wp:posOffset>
                      </wp:positionH>
                      <wp:positionV relativeFrom="paragraph">
                        <wp:posOffset>1087120</wp:posOffset>
                      </wp:positionV>
                      <wp:extent cx="144145" cy="98425"/>
                      <wp:effectExtent l="9525" t="9525" r="24130" b="19050"/>
                      <wp:wrapNone/>
                      <wp:docPr id="388" name="Ink 388"/>
                      <wp:cNvGraphicFramePr/>
                      <a:graphic xmlns:a="http://schemas.openxmlformats.org/drawingml/2006/main">
                        <a:graphicData uri="http://schemas.microsoft.com/office/word/2010/wordprocessingInk">
                          <mc:AlternateContent xmlns:a14="http://schemas.microsoft.com/office/drawing/2010/main">
                            <mc:Choice Requires="a14">
                              <w14:contentPart bwMode="clr" r:id="rId539">
                                <w14:nvContentPartPr>
                                  <w14:cNvPr id="388" name="Ink 388"/>
                                  <w14:cNvContentPartPr/>
                                </w14:nvContentPartPr>
                                <w14:xfrm>
                                  <a:off x="3776345" y="7901305"/>
                                  <a:ext cx="144145" cy="98425"/>
                                </w14:xfrm>
                              </w14:contentPart>
                            </mc:Choice>
                          </mc:AlternateContent>
                        </a:graphicData>
                      </a:graphic>
                    </wp:anchor>
                  </w:drawing>
                </mc:Choice>
                <mc:Fallback>
                  <w:pict>
                    <v:shape id="_x0000_s1026" o:spid="_x0000_s1026" o:spt="75" style="position:absolute;left:0pt;margin-left:120.55pt;margin-top:85.6pt;height:7.75pt;width:11.35pt;z-index:251921408;mso-width-relative:page;mso-height-relative:page;" coordsize="21600,21600" o:gfxdata="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">
                      <v:imagedata r:id="rId540" o:title=""/>
                      <o:lock v:ext="edit"/>
                    </v:shape>
                  </w:pict>
                </mc:Fallback>
              </mc:AlternateContent>
            </w:r>
            <w:r>
              <w:rPr>
                <w:rFonts w:ascii="Times New Roman" w:hAnsi="Times New Roman" w:eastAsia="Times New Roman" w:cs="Times New Roman"/>
                <w:kern w:val="0"/>
                <w:sz w:val="24"/>
                <w:szCs w:val="24"/>
                <w:u w:val="single"/>
              </w:rPr>
              <w:drawing>
                <wp:inline distT="0" distB="0" distL="0" distR="0">
                  <wp:extent cx="5274310" cy="1590040"/>
                  <wp:effectExtent l="0" t="0" r="8890" b="10160"/>
                  <wp:docPr id="26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7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a:xfrm>
                            <a:off x="0" y="0"/>
                            <a:ext cx="5274310" cy="1590040"/>
                          </a:xfrm>
                          <a:prstGeom prst="rect">
                            <a:avLst/>
                          </a:prstGeom>
                          <a:noFill/>
                          <a:ln>
                            <a:noFill/>
                          </a:ln>
                        </pic:spPr>
                      </pic:pic>
                    </a:graphicData>
                  </a:graphic>
                </wp:inline>
              </w:drawing>
            </w:r>
          </w:p>
          <w:p>
            <w:pPr>
              <w:pStyle w:val="5"/>
              <w:keepNext w:val="0"/>
              <w:keepLines w:val="0"/>
              <w:widowControl/>
              <w:suppressLineNumbers w:val="0"/>
              <w:spacing w:before="0" w:beforeAutospacing="0" w:after="0" w:afterAutospacing="0"/>
              <w:ind w:left="0" w:right="0"/>
              <w:jc w:val="left"/>
              <w:rPr>
                <w:sz w:val="10"/>
                <w:szCs w:val="10"/>
              </w:rPr>
            </w:pPr>
            <w:r>
              <w:rPr>
                <w:rFonts w:ascii="Arial" w:hAnsi="Arial" w:cs="Arial"/>
                <w:color w:val="000000"/>
                <w:kern w:val="0"/>
                <w:sz w:val="24"/>
                <w:szCs w:val="24"/>
                <w:lang w:val="en-US" w:eastAsia="zh-CN" w:bidi="ar"/>
              </w:rPr>
              <w:t>•</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Novices</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users</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of</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a</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system</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have</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little</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prior</w:t>
            </w:r>
          </w:p>
          <w:p>
            <w:pPr>
              <w:pStyle w:val="5"/>
              <w:keepNext w:val="0"/>
              <w:keepLines w:val="0"/>
              <w:widowControl/>
              <w:suppressLineNumbers w:val="0"/>
              <w:spacing w:before="0" w:beforeAutospacing="0" w:after="0" w:afterAutospacing="0"/>
              <w:ind w:left="0" w:right="0"/>
              <w:jc w:val="left"/>
              <w:rPr>
                <w:sz w:val="10"/>
                <w:szCs w:val="10"/>
              </w:rPr>
            </w:pPr>
            <w:r>
              <w:rPr>
                <w:rFonts w:ascii="Arial" w:hAnsi="Arial" w:cs="Arial"/>
                <w:color w:val="000000"/>
                <w:kern w:val="0"/>
                <w:sz w:val="24"/>
                <w:szCs w:val="24"/>
                <w:lang w:val="en-US" w:eastAsia="zh-CN" w:bidi="ar"/>
              </w:rPr>
              <w:t> knowledge</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or</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schemas</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in</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the</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area</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and</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so</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tend</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to</w:t>
            </w:r>
          </w:p>
          <w:p>
            <w:pPr>
              <w:pStyle w:val="5"/>
              <w:keepNext w:val="0"/>
              <w:keepLines w:val="0"/>
              <w:widowControl/>
              <w:suppressLineNumbers w:val="0"/>
              <w:spacing w:before="0" w:beforeAutospacing="0" w:after="0" w:afterAutospacing="0"/>
              <w:ind w:left="0" w:right="0"/>
              <w:jc w:val="left"/>
              <w:rPr>
                <w:sz w:val="10"/>
                <w:szCs w:val="10"/>
              </w:rPr>
            </w:pPr>
            <w:r>
              <w:rPr>
                <w:rFonts w:ascii="Arial" w:hAnsi="Arial" w:cs="Arial"/>
                <w:color w:val="000000"/>
                <w:kern w:val="0"/>
                <w:sz w:val="24"/>
                <w:szCs w:val="24"/>
                <w:lang w:val="en-US" w:eastAsia="zh-CN" w:bidi="ar"/>
              </w:rPr>
              <w:t> use</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means-ends-analysis</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(a</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trail</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and</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error</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type</w:t>
            </w:r>
          </w:p>
          <w:p>
            <w:pPr>
              <w:pStyle w:val="5"/>
              <w:keepNext w:val="0"/>
              <w:keepLines w:val="0"/>
              <w:widowControl/>
              <w:suppressLineNumbers w:val="0"/>
              <w:spacing w:before="0" w:beforeAutospacing="0" w:after="0" w:afterAutospacing="0"/>
              <w:ind w:left="0" w:right="0"/>
              <w:jc w:val="left"/>
              <w:rPr>
                <w:rFonts w:hint="default" w:ascii="Arial Bold" w:hAnsi="Arial Bold" w:cs="Arial Bold"/>
                <w:b/>
                <w:bCs/>
                <w:sz w:val="10"/>
                <w:szCs w:val="10"/>
              </w:rPr>
            </w:pPr>
            <w:r>
              <w:rPr>
                <w:rFonts w:ascii="Arial" w:hAnsi="Arial" w:cs="Arial"/>
                <w:color w:val="000000"/>
                <w:kern w:val="0"/>
                <w:sz w:val="24"/>
                <w:szCs w:val="24"/>
                <w:lang w:val="en-US" w:eastAsia="zh-CN" w:bidi="ar"/>
              </w:rPr>
              <w:t> strategy)</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to</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navigate</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their</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way</w:t>
            </w:r>
            <w:r>
              <w:rPr>
                <w:rFonts w:ascii="Helvetica" w:hAnsi="Helvetica" w:eastAsia="Helvetica" w:cs="Helvetica"/>
                <w:color w:val="000000"/>
                <w:kern w:val="0"/>
                <w:sz w:val="24"/>
                <w:szCs w:val="24"/>
                <w:lang w:val="en-US" w:eastAsia="zh-CN" w:bidi="ar"/>
              </w:rPr>
              <w:t xml:space="preserve"> </w:t>
            </w:r>
            <w:r>
              <w:rPr>
                <w:rFonts w:ascii="Arial" w:hAnsi="Arial" w:cs="Arial"/>
                <w:color w:val="000000"/>
                <w:kern w:val="0"/>
                <w:sz w:val="24"/>
                <w:szCs w:val="24"/>
                <w:lang w:val="en-US" w:eastAsia="zh-CN" w:bidi="ar"/>
              </w:rPr>
              <w:t>around.</w:t>
            </w:r>
            <w:r>
              <w:rPr>
                <w:rFonts w:ascii="Helvetica" w:hAnsi="Helvetica" w:eastAsia="Helvetica" w:cs="Helvetica"/>
                <w:color w:val="000000"/>
                <w:kern w:val="0"/>
                <w:sz w:val="24"/>
                <w:szCs w:val="24"/>
                <w:lang w:val="en-US" w:eastAsia="zh-CN" w:bidi="ar"/>
              </w:rPr>
              <w:t xml:space="preserve"> </w:t>
            </w:r>
            <w:r>
              <w:rPr>
                <w:rFonts w:hint="default" w:ascii="Arial Bold" w:hAnsi="Arial Bold" w:cs="Arial Bold"/>
                <w:b/>
                <w:bCs/>
                <w:color w:val="000000"/>
                <w:kern w:val="0"/>
                <w:sz w:val="24"/>
                <w:szCs w:val="24"/>
                <w:lang w:val="en-US" w:eastAsia="zh-CN" w:bidi="ar"/>
              </w:rPr>
              <w:t>They</w:t>
            </w:r>
          </w:p>
          <w:p>
            <w:pPr>
              <w:pStyle w:val="5"/>
              <w:keepNext w:val="0"/>
              <w:keepLines w:val="0"/>
              <w:widowControl/>
              <w:suppressLineNumbers w:val="0"/>
              <w:spacing w:before="0" w:beforeAutospacing="0" w:after="0" w:afterAutospacing="0"/>
              <w:ind w:left="0" w:right="0"/>
              <w:jc w:val="left"/>
              <w:rPr>
                <w:rFonts w:hint="default" w:ascii="Arial Bold" w:hAnsi="Arial Bold" w:cs="Arial Bold"/>
                <w:b/>
                <w:bCs/>
                <w:sz w:val="10"/>
                <w:szCs w:val="10"/>
              </w:rPr>
            </w:pPr>
            <w:r>
              <w:rPr>
                <w:rFonts w:hint="default" w:ascii="Arial Bold" w:hAnsi="Arial Bold" w:cs="Arial Bold"/>
                <w:b/>
                <w:bCs/>
                <w:color w:val="000000"/>
                <w:kern w:val="0"/>
                <w:sz w:val="24"/>
                <w:szCs w:val="24"/>
                <w:lang w:val="en-US" w:eastAsia="zh-CN" w:bidi="ar"/>
              </w:rPr>
              <w:t> need</w:t>
            </w:r>
            <w:r>
              <w:rPr>
                <w:rFonts w:hint="default" w:ascii="Arial Bold" w:hAnsi="Arial Bold" w:eastAsia="Helvetica" w:cs="Arial Bold"/>
                <w:b/>
                <w:bCs/>
                <w:color w:val="000000"/>
                <w:kern w:val="0"/>
                <w:sz w:val="24"/>
                <w:szCs w:val="24"/>
                <w:lang w:val="en-US" w:eastAsia="zh-CN" w:bidi="ar"/>
              </w:rPr>
              <w:t xml:space="preserve"> </w:t>
            </w:r>
            <w:r>
              <w:rPr>
                <w:rFonts w:hint="default" w:ascii="Arial Bold" w:hAnsi="Arial Bold" w:cs="Arial Bold"/>
                <w:b/>
                <w:bCs/>
                <w:color w:val="000000"/>
                <w:kern w:val="0"/>
                <w:sz w:val="24"/>
                <w:szCs w:val="24"/>
                <w:lang w:val="en-US" w:eastAsia="zh-CN" w:bidi="ar"/>
              </w:rPr>
              <w:t>lots</w:t>
            </w:r>
            <w:r>
              <w:rPr>
                <w:rFonts w:hint="default" w:ascii="Arial Bold" w:hAnsi="Arial Bold" w:eastAsia="Helvetica" w:cs="Arial Bold"/>
                <w:b/>
                <w:bCs/>
                <w:color w:val="000000"/>
                <w:kern w:val="0"/>
                <w:sz w:val="24"/>
                <w:szCs w:val="24"/>
                <w:lang w:val="en-US" w:eastAsia="zh-CN" w:bidi="ar"/>
              </w:rPr>
              <w:t xml:space="preserve"> </w:t>
            </w:r>
            <w:r>
              <w:rPr>
                <w:rFonts w:hint="default" w:ascii="Arial Bold" w:hAnsi="Arial Bold" w:cs="Arial Bold"/>
                <w:b/>
                <w:bCs/>
                <w:color w:val="000000"/>
                <w:kern w:val="0"/>
                <w:sz w:val="24"/>
                <w:szCs w:val="24"/>
                <w:lang w:val="en-US" w:eastAsia="zh-CN" w:bidi="ar"/>
              </w:rPr>
              <w:t>of</w:t>
            </w:r>
            <w:r>
              <w:rPr>
                <w:rFonts w:hint="default" w:ascii="Arial Bold" w:hAnsi="Arial Bold" w:eastAsia="Helvetica" w:cs="Arial Bold"/>
                <w:b/>
                <w:bCs/>
                <w:color w:val="000000"/>
                <w:kern w:val="0"/>
                <w:sz w:val="24"/>
                <w:szCs w:val="24"/>
                <w:lang w:val="en-US" w:eastAsia="zh-CN" w:bidi="ar"/>
              </w:rPr>
              <w:t xml:space="preserve"> </w:t>
            </w:r>
            <w:r>
              <w:rPr>
                <w:rFonts w:hint="default" w:ascii="Arial Bold" w:hAnsi="Arial Bold" w:cs="Arial Bold"/>
                <w:b/>
                <w:bCs/>
                <w:color w:val="000000"/>
                <w:kern w:val="0"/>
                <w:sz w:val="24"/>
                <w:szCs w:val="24"/>
                <w:lang w:val="en-US" w:eastAsia="zh-CN" w:bidi="ar"/>
              </w:rPr>
              <w:t>meaningful</w:t>
            </w:r>
            <w:r>
              <w:rPr>
                <w:rFonts w:hint="default" w:ascii="Arial Bold" w:hAnsi="Arial Bold" w:eastAsia="Helvetica" w:cs="Arial Bold"/>
                <w:b/>
                <w:bCs/>
                <w:color w:val="000000"/>
                <w:kern w:val="0"/>
                <w:sz w:val="24"/>
                <w:szCs w:val="24"/>
                <w:lang w:val="en-US" w:eastAsia="zh-CN" w:bidi="ar"/>
              </w:rPr>
              <w:t xml:space="preserve"> </w:t>
            </w:r>
            <w:r>
              <w:rPr>
                <w:rFonts w:hint="default" w:ascii="Arial Bold" w:hAnsi="Arial Bold" w:cs="Arial Bold"/>
                <w:b/>
                <w:bCs/>
                <w:color w:val="000000"/>
                <w:kern w:val="0"/>
                <w:sz w:val="24"/>
                <w:szCs w:val="24"/>
                <w:lang w:val="en-US" w:eastAsia="zh-CN" w:bidi="ar"/>
              </w:rPr>
              <w:t>cues</w:t>
            </w:r>
            <w:r>
              <w:rPr>
                <w:rFonts w:hint="default" w:ascii="Arial Bold" w:hAnsi="Arial Bold" w:eastAsia="Helvetica" w:cs="Arial Bold"/>
                <w:b/>
                <w:bCs/>
                <w:color w:val="000000"/>
                <w:kern w:val="0"/>
                <w:sz w:val="24"/>
                <w:szCs w:val="24"/>
                <w:lang w:val="en-US" w:eastAsia="zh-CN" w:bidi="ar"/>
              </w:rPr>
              <w:t xml:space="preserve"> </w:t>
            </w:r>
            <w:r>
              <w:rPr>
                <w:rFonts w:hint="default" w:ascii="Arial Bold" w:hAnsi="Arial Bold" w:cs="Arial Bold"/>
                <w:b/>
                <w:bCs/>
                <w:color w:val="000000"/>
                <w:kern w:val="0"/>
                <w:sz w:val="24"/>
                <w:szCs w:val="24"/>
                <w:lang w:val="en-US" w:eastAsia="zh-CN" w:bidi="ar"/>
              </w:rPr>
              <w:t>and</w:t>
            </w:r>
            <w:r>
              <w:rPr>
                <w:rFonts w:hint="default" w:ascii="Arial Bold" w:hAnsi="Arial Bold" w:eastAsia="Helvetica" w:cs="Arial Bold"/>
                <w:b/>
                <w:bCs/>
                <w:color w:val="000000"/>
                <w:kern w:val="0"/>
                <w:sz w:val="24"/>
                <w:szCs w:val="24"/>
                <w:lang w:val="en-US" w:eastAsia="zh-CN" w:bidi="ar"/>
              </w:rPr>
              <w:t xml:space="preserve"> </w:t>
            </w:r>
            <w:r>
              <w:rPr>
                <w:rFonts w:hint="default" w:ascii="Arial Bold" w:hAnsi="Arial Bold" w:cs="Arial Bold"/>
                <w:b/>
                <w:bCs/>
                <w:color w:val="000000"/>
                <w:kern w:val="0"/>
                <w:sz w:val="24"/>
                <w:szCs w:val="24"/>
                <w:lang w:val="en-US" w:eastAsia="zh-CN" w:bidi="ar"/>
              </w:rPr>
              <w:t>feedback.</w:t>
            </w:r>
          </w:p>
          <w:p>
            <w:pPr>
              <w:widowControl/>
              <w:autoSpaceDE/>
              <w:autoSpaceDN/>
              <w:spacing w:before="60" w:after="60" w:line="312" w:lineRule="auto"/>
              <w:ind w:left="0"/>
              <w:rPr>
                <w:rFonts w:ascii="Times New Roman" w:hAnsi="Times New Roman" w:eastAsia="Times New Roman" w:cs="Times New Roman"/>
                <w:kern w:val="0"/>
                <w:sz w:val="24"/>
                <w:szCs w:val="24"/>
                <w:u w:val="single"/>
              </w:rPr>
            </w:pP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0"/>
              <w:ind w:left="0"/>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w:t>Modality(方法) effect</w:t>
            </w:r>
          </w:p>
          <w:p>
            <w:pPr>
              <w:widowControl/>
              <w:autoSpaceDE/>
              <w:autoSpaceDN/>
              <w:spacing w:before="0"/>
              <w:ind w:left="0"/>
              <w:rPr>
                <w:rFonts w:ascii="Times New Roman" w:hAnsi="Times New Roman" w:eastAsia="Times New Roman" w:cs="Times New Roman"/>
                <w:kern w:val="0"/>
                <w:sz w:val="24"/>
                <w:szCs w:val="24"/>
              </w:rPr>
            </w:pPr>
          </w:p>
          <w:p>
            <w:pPr>
              <w:widowControl/>
              <w:autoSpaceDE/>
              <w:autoSpaceDN/>
              <w:spacing w:before="0"/>
              <w:ind w:left="0"/>
              <w:rPr>
                <w:rFonts w:ascii="Times New Roman" w:hAnsi="Times New Roman" w:eastAsia="Times New Roman" w:cs="Times New Roman"/>
                <w:kern w:val="0"/>
                <w:sz w:val="24"/>
                <w:szCs w:val="24"/>
              </w:rPr>
            </w:pPr>
          </w:p>
          <w:p>
            <w:pPr>
              <w:widowControl/>
              <w:autoSpaceDE/>
              <w:autoSpaceDN/>
              <w:spacing w:before="0"/>
              <w:ind w:left="0"/>
              <w:rPr>
                <w:rFonts w:ascii="Times New Roman" w:hAnsi="Times New Roman" w:eastAsia="Times New Roman" w:cs="Times New Roman"/>
                <w:kern w:val="0"/>
                <w:sz w:val="24"/>
                <w:szCs w:val="24"/>
              </w:rPr>
            </w:pPr>
          </w:p>
          <w:p>
            <w:pPr>
              <w:widowControl/>
              <w:autoSpaceDE/>
              <w:autoSpaceDN/>
              <w:spacing w:before="0"/>
              <w:ind w:left="0"/>
              <w:rPr>
                <w:rFonts w:ascii="Times New Roman" w:hAnsi="Times New Roman" w:eastAsia="Times New Roman" w:cs="Times New Roman"/>
                <w:kern w:val="0"/>
                <w:sz w:val="24"/>
                <w:szCs w:val="24"/>
              </w:rPr>
            </w:pPr>
          </w:p>
          <w:p>
            <w:pPr>
              <w:widowControl/>
              <w:autoSpaceDE/>
              <w:autoSpaceDN/>
              <w:spacing w:before="0"/>
              <w:ind w:left="0"/>
              <w:rPr>
                <w:rFonts w:ascii="Times New Roman" w:hAnsi="Times New Roman" w:eastAsia="Times New Roman" w:cs="Times New Roman"/>
                <w:kern w:val="0"/>
                <w:sz w:val="24"/>
                <w:szCs w:val="24"/>
              </w:rPr>
            </w:pPr>
          </w:p>
          <w:p>
            <w:pPr>
              <w:widowControl/>
              <w:autoSpaceDE/>
              <w:autoSpaceDN/>
              <w:spacing w:before="0"/>
              <w:ind w:left="0"/>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w:t>Split att</w:t>
            </w: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pPr>
            <w:r>
              <w:drawing>
                <wp:inline distT="0" distB="0" distL="114300" distR="114300">
                  <wp:extent cx="4519930" cy="3599180"/>
                  <wp:effectExtent l="0" t="0" r="1270" b="7620"/>
                  <wp:docPr id="2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4"/>
                          <pic:cNvPicPr>
                            <a:picLocks noChangeAspect="1"/>
                          </pic:cNvPicPr>
                        </pic:nvPicPr>
                        <pic:blipFill>
                          <a:blip r:embed="rId542"/>
                          <a:stretch>
                            <a:fillRect/>
                          </a:stretch>
                        </pic:blipFill>
                        <pic:spPr>
                          <a:xfrm>
                            <a:off x="0" y="0"/>
                            <a:ext cx="4519930" cy="3599180"/>
                          </a:xfrm>
                          <a:prstGeom prst="rect">
                            <a:avLst/>
                          </a:prstGeom>
                          <a:noFill/>
                          <a:ln w="9525">
                            <a:noFill/>
                          </a:ln>
                        </pic:spPr>
                      </pic:pic>
                    </a:graphicData>
                  </a:graphic>
                </wp:inline>
              </w:drawing>
            </w:r>
          </w:p>
          <w:p>
            <w:pPr>
              <w:widowControl/>
              <w:autoSpaceDE/>
              <w:autoSpaceDN/>
              <w:spacing w:before="60" w:after="60" w:line="312" w:lineRule="auto"/>
              <w:ind w:left="0"/>
            </w:pPr>
            <w:r>
              <w:rPr>
                <w:i/>
                <w:iCs/>
              </w:rPr>
              <w:drawing>
                <wp:inline distT="0" distB="0" distL="114300" distR="114300">
                  <wp:extent cx="5073015" cy="4823460"/>
                  <wp:effectExtent l="0" t="0" r="6985" b="2540"/>
                  <wp:docPr id="2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5"/>
                          <pic:cNvPicPr>
                            <a:picLocks noChangeAspect="1"/>
                          </pic:cNvPicPr>
                        </pic:nvPicPr>
                        <pic:blipFill>
                          <a:blip r:embed="rId543"/>
                          <a:stretch>
                            <a:fillRect/>
                          </a:stretch>
                        </pic:blipFill>
                        <pic:spPr>
                          <a:xfrm>
                            <a:off x="0" y="0"/>
                            <a:ext cx="5073015" cy="4823460"/>
                          </a:xfrm>
                          <a:prstGeom prst="rect">
                            <a:avLst/>
                          </a:prstGeom>
                          <a:noFill/>
                          <a:ln w="9525">
                            <a:noFill/>
                          </a:ln>
                        </pic:spPr>
                      </pic:pic>
                    </a:graphicData>
                  </a:graphic>
                </wp:inline>
              </w:drawing>
            </w: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0"/>
              <w:ind w:left="0"/>
              <w:rPr>
                <w:rFonts w:ascii="Times New Roman" w:hAnsi="Times New Roman" w:eastAsia="Times New Roman" w:cs="Times New Roman"/>
                <w:kern w:val="0"/>
                <w:sz w:val="24"/>
                <w:szCs w:val="24"/>
              </w:rPr>
            </w:pP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w:drawing>
                <wp:inline distT="0" distB="0" distL="0" distR="0">
                  <wp:extent cx="4976495" cy="2460625"/>
                  <wp:effectExtent l="0" t="0" r="1905" b="3175"/>
                  <wp:docPr id="26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72"/>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a:xfrm>
                            <a:off x="0" y="0"/>
                            <a:ext cx="4976495" cy="2460625"/>
                          </a:xfrm>
                          <a:prstGeom prst="rect">
                            <a:avLst/>
                          </a:prstGeom>
                          <a:noFill/>
                          <a:ln>
                            <a:noFill/>
                          </a:ln>
                        </pic:spPr>
                      </pic:pic>
                    </a:graphicData>
                  </a:graphic>
                </wp:inline>
              </w:drawing>
            </w:r>
          </w:p>
        </w:tc>
      </w:tr>
      <w:tr>
        <w:trPr>
          <w:trHeight w:val="405" w:hRule="atLeast"/>
        </w:trPr>
        <w:tc>
          <w:tcPr>
            <w:tcW w:w="3123"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0"/>
              <w:ind w:left="0"/>
              <w:rPr>
                <w:rFonts w:ascii="Times New Roman" w:hAnsi="Times New Roman" w:eastAsia="Times New Roman" w:cs="Times New Roman"/>
                <w:kern w:val="0"/>
                <w:sz w:val="24"/>
                <w:szCs w:val="24"/>
              </w:rPr>
            </w:pPr>
            <w:r>
              <w:rPr>
                <w:rFonts w:ascii="Times New Roman" w:hAnsi="Times New Roman" w:eastAsia="Times New Roman" w:cs="Times New Roman"/>
                <w:kern w:val="0"/>
                <w:sz w:val="24"/>
                <w:szCs w:val="24"/>
              </w:rPr>
              <w:t>Dry run</w:t>
            </w:r>
          </w:p>
          <w:p>
            <w:pPr>
              <w:widowControl/>
              <w:autoSpaceDE/>
              <w:autoSpaceDN/>
              <w:spacing w:before="0"/>
              <w:ind w:left="0"/>
              <w:rPr>
                <w:rFonts w:ascii="Times New Roman" w:hAnsi="Times New Roman" w:eastAsia="Times New Roman" w:cs="Times New Roman"/>
                <w:kern w:val="0"/>
                <w:sz w:val="24"/>
                <w:szCs w:val="24"/>
              </w:rPr>
            </w:pPr>
          </w:p>
        </w:tc>
        <w:tc>
          <w:tcPr>
            <w:tcW w:w="26014" w:type="dxa"/>
            <w:tcBorders>
              <w:top w:val="single" w:color="999999" w:sz="6" w:space="0"/>
              <w:left w:val="single" w:color="999999" w:sz="6" w:space="0"/>
              <w:bottom w:val="single" w:color="999999" w:sz="6" w:space="0"/>
              <w:right w:val="single" w:color="999999" w:sz="6" w:space="0"/>
            </w:tcBorders>
            <w:shd w:val="clear" w:color="auto" w:fill="auto"/>
            <w:tcMar>
              <w:top w:w="60" w:type="dxa"/>
              <w:left w:w="60" w:type="dxa"/>
              <w:bottom w:w="45" w:type="dxa"/>
              <w:right w:w="60" w:type="dxa"/>
            </w:tcMar>
            <w:vAlign w:val="center"/>
          </w:tcPr>
          <w:p>
            <w:pPr>
              <w:widowControl/>
              <w:autoSpaceDE/>
              <w:autoSpaceDN/>
              <w:spacing w:before="60" w:after="60" w:line="312" w:lineRule="auto"/>
              <w:ind w:left="0"/>
              <w:rPr>
                <w:rFonts w:ascii="Times New Roman" w:hAnsi="Times New Roman" w:eastAsia="Times New Roman" w:cs="Times New Roman"/>
                <w:kern w:val="0"/>
                <w:sz w:val="24"/>
                <w:szCs w:val="24"/>
              </w:rPr>
            </w:pPr>
            <w:r>
              <w:drawing>
                <wp:inline distT="0" distB="0" distL="114300" distR="114300">
                  <wp:extent cx="1899920" cy="1290955"/>
                  <wp:effectExtent l="0" t="0" r="5080" b="4445"/>
                  <wp:docPr id="38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20"/>
                          <pic:cNvPicPr>
                            <a:picLocks noChangeAspect="1"/>
                          </pic:cNvPicPr>
                        </pic:nvPicPr>
                        <pic:blipFill>
                          <a:blip r:embed="rId545"/>
                          <a:stretch>
                            <a:fillRect/>
                          </a:stretch>
                        </pic:blipFill>
                        <pic:spPr>
                          <a:xfrm>
                            <a:off x="0" y="0"/>
                            <a:ext cx="1899920" cy="1290955"/>
                          </a:xfrm>
                          <a:prstGeom prst="rect">
                            <a:avLst/>
                          </a:prstGeom>
                          <a:noFill/>
                          <a:ln w="9525">
                            <a:noFill/>
                          </a:ln>
                        </pic:spPr>
                      </pic:pic>
                    </a:graphicData>
                  </a:graphic>
                </wp:inline>
              </w:drawing>
            </w:r>
          </w:p>
        </w:tc>
      </w:tr>
    </w:tbl>
    <w:p>
      <w:pPr>
        <w:widowControl/>
        <w:shd w:val="clear" w:color="auto" w:fill="FFFFFF"/>
        <w:autoSpaceDE/>
        <w:autoSpaceDN/>
        <w:spacing w:before="0" w:after="100" w:afterAutospacing="1"/>
        <w:rPr>
          <w:rFonts w:ascii="Segoe UI" w:hAnsi="Segoe UI" w:eastAsia="Times New Roman" w:cs="Segoe UI"/>
          <w:color w:val="231F20"/>
          <w:kern w:val="0"/>
          <w:sz w:val="24"/>
          <w:szCs w:val="24"/>
        </w:rPr>
      </w:pPr>
    </w:p>
    <w:p>
      <w:pPr>
        <w:widowControl/>
        <w:shd w:val="clear" w:color="auto" w:fill="FFFFFF"/>
        <w:autoSpaceDE/>
        <w:autoSpaceDN/>
        <w:spacing w:before="0" w:after="100" w:afterAutospacing="1"/>
        <w:rPr>
          <w:rFonts w:ascii="Segoe UI" w:hAnsi="Segoe UI" w:eastAsia="Times New Roman" w:cs="Segoe UI"/>
          <w:color w:val="231F20"/>
          <w:kern w:val="0"/>
          <w:sz w:val="24"/>
          <w:szCs w:val="24"/>
        </w:rPr>
      </w:pPr>
    </w:p>
    <w:p>
      <w:r>
        <w:drawing>
          <wp:inline distT="0" distB="0" distL="114300" distR="114300">
            <wp:extent cx="6177915" cy="2336165"/>
            <wp:effectExtent l="0" t="0" r="19685" b="635"/>
            <wp:docPr id="3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21"/>
                    <pic:cNvPicPr>
                      <a:picLocks noChangeAspect="1"/>
                    </pic:cNvPicPr>
                  </pic:nvPicPr>
                  <pic:blipFill>
                    <a:blip r:embed="rId546"/>
                    <a:stretch>
                      <a:fillRect/>
                    </a:stretch>
                  </pic:blipFill>
                  <pic:spPr>
                    <a:xfrm>
                      <a:off x="0" y="0"/>
                      <a:ext cx="6177915" cy="2336165"/>
                    </a:xfrm>
                    <a:prstGeom prst="rect">
                      <a:avLst/>
                    </a:prstGeom>
                    <a:noFill/>
                    <a:ln w="9525">
                      <a:noFill/>
                    </a:ln>
                  </pic:spPr>
                </pic:pic>
              </a:graphicData>
            </a:graphic>
          </wp:inline>
        </w:drawing>
      </w:r>
    </w:p>
    <w:p>
      <w:r>
        <w:t>a）</w:t>
      </w:r>
    </w:p>
    <w:p>
      <w:r>
        <w:t>Context scenario</w:t>
      </w:r>
    </w:p>
    <w:p>
      <w:r>
        <w:drawing>
          <wp:inline distT="0" distB="0" distL="114300" distR="114300">
            <wp:extent cx="5269865" cy="614680"/>
            <wp:effectExtent l="0" t="0" r="13335" b="20320"/>
            <wp:docPr id="40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32"/>
                    <pic:cNvPicPr>
                      <a:picLocks noChangeAspect="1"/>
                    </pic:cNvPicPr>
                  </pic:nvPicPr>
                  <pic:blipFill>
                    <a:blip r:embed="rId547"/>
                    <a:stretch>
                      <a:fillRect/>
                    </a:stretch>
                  </pic:blipFill>
                  <pic:spPr>
                    <a:xfrm>
                      <a:off x="0" y="0"/>
                      <a:ext cx="5269865" cy="614680"/>
                    </a:xfrm>
                    <a:prstGeom prst="rect">
                      <a:avLst/>
                    </a:prstGeom>
                    <a:noFill/>
                    <a:ln w="9525">
                      <a:noFill/>
                    </a:ln>
                  </pic:spPr>
                </pic:pic>
              </a:graphicData>
            </a:graphic>
          </wp:inline>
        </w:drawing>
      </w:r>
    </w:p>
    <w:p>
      <w:r>
        <w:drawing>
          <wp:inline distT="0" distB="0" distL="114300" distR="114300">
            <wp:extent cx="4356100" cy="292100"/>
            <wp:effectExtent l="0" t="0" r="12700" b="12700"/>
            <wp:docPr id="40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33"/>
                    <pic:cNvPicPr>
                      <a:picLocks noChangeAspect="1"/>
                    </pic:cNvPicPr>
                  </pic:nvPicPr>
                  <pic:blipFill>
                    <a:blip r:embed="rId548"/>
                    <a:stretch>
                      <a:fillRect/>
                    </a:stretch>
                  </pic:blipFill>
                  <pic:spPr>
                    <a:xfrm>
                      <a:off x="0" y="0"/>
                      <a:ext cx="4356100" cy="292100"/>
                    </a:xfrm>
                    <a:prstGeom prst="rect">
                      <a:avLst/>
                    </a:prstGeom>
                    <a:noFill/>
                    <a:ln w="9525">
                      <a:noFill/>
                    </a:ln>
                  </pic:spPr>
                </pic:pic>
              </a:graphicData>
            </a:graphic>
          </wp:inline>
        </w:drawing>
      </w:r>
    </w:p>
    <w:p>
      <w:r>
        <w:drawing>
          <wp:inline distT="0" distB="0" distL="114300" distR="114300">
            <wp:extent cx="5264150" cy="2269490"/>
            <wp:effectExtent l="0" t="0" r="19050" b="16510"/>
            <wp:docPr id="4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34"/>
                    <pic:cNvPicPr>
                      <a:picLocks noChangeAspect="1"/>
                    </pic:cNvPicPr>
                  </pic:nvPicPr>
                  <pic:blipFill>
                    <a:blip r:embed="rId549"/>
                    <a:stretch>
                      <a:fillRect/>
                    </a:stretch>
                  </pic:blipFill>
                  <pic:spPr>
                    <a:xfrm>
                      <a:off x="0" y="0"/>
                      <a:ext cx="5264150" cy="2269490"/>
                    </a:xfrm>
                    <a:prstGeom prst="rect">
                      <a:avLst/>
                    </a:prstGeom>
                    <a:noFill/>
                    <a:ln w="9525">
                      <a:noFill/>
                    </a:ln>
                  </pic:spPr>
                </pic:pic>
              </a:graphicData>
            </a:graphic>
          </wp:inline>
        </w:drawing>
      </w:r>
    </w:p>
    <w:p>
      <w:r>
        <w:drawing>
          <wp:inline distT="0" distB="0" distL="114300" distR="114300">
            <wp:extent cx="3755390" cy="2204720"/>
            <wp:effectExtent l="0" t="0" r="3810" b="5080"/>
            <wp:docPr id="3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22"/>
                    <pic:cNvPicPr>
                      <a:picLocks noChangeAspect="1"/>
                    </pic:cNvPicPr>
                  </pic:nvPicPr>
                  <pic:blipFill>
                    <a:blip r:embed="rId550"/>
                    <a:stretch>
                      <a:fillRect/>
                    </a:stretch>
                  </pic:blipFill>
                  <pic:spPr>
                    <a:xfrm>
                      <a:off x="0" y="0"/>
                      <a:ext cx="3755390" cy="2204720"/>
                    </a:xfrm>
                    <a:prstGeom prst="rect">
                      <a:avLst/>
                    </a:prstGeom>
                    <a:noFill/>
                    <a:ln w="9525">
                      <a:noFill/>
                    </a:ln>
                  </pic:spPr>
                </pic:pic>
              </a:graphicData>
            </a:graphic>
          </wp:inline>
        </w:drawing>
      </w:r>
    </w:p>
    <w:p>
      <w:r>
        <w:drawing>
          <wp:inline distT="0" distB="0" distL="114300" distR="114300">
            <wp:extent cx="5266690" cy="1927225"/>
            <wp:effectExtent l="0" t="0" r="16510" b="3175"/>
            <wp:docPr id="3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23"/>
                    <pic:cNvPicPr>
                      <a:picLocks noChangeAspect="1"/>
                    </pic:cNvPicPr>
                  </pic:nvPicPr>
                  <pic:blipFill>
                    <a:blip r:embed="rId551"/>
                    <a:stretch>
                      <a:fillRect/>
                    </a:stretch>
                  </pic:blipFill>
                  <pic:spPr>
                    <a:xfrm>
                      <a:off x="0" y="0"/>
                      <a:ext cx="5266690" cy="1927225"/>
                    </a:xfrm>
                    <a:prstGeom prst="rect">
                      <a:avLst/>
                    </a:prstGeom>
                    <a:noFill/>
                    <a:ln w="9525">
                      <a:noFill/>
                    </a:ln>
                  </pic:spPr>
                </pic:pic>
              </a:graphicData>
            </a:graphic>
          </wp:inline>
        </w:drawing>
      </w:r>
    </w:p>
    <w:p>
      <w:pPr>
        <w:pStyle w:val="5"/>
        <w:keepNext w:val="0"/>
        <w:keepLines w:val="0"/>
        <w:widowControl/>
        <w:suppressLineNumbers w:val="0"/>
        <w:spacing w:before="0" w:beforeAutospacing="0" w:after="0" w:afterAutospacing="0"/>
        <w:ind w:left="0" w:right="0"/>
        <w:jc w:val="left"/>
        <w:rPr>
          <w:rFonts w:ascii="Arial" w:hAnsi="Arial" w:cs="Arial"/>
          <w:color w:val="000000"/>
          <w:kern w:val="0"/>
          <w:sz w:val="52"/>
          <w:szCs w:val="52"/>
          <w:lang w:val="en-US" w:eastAsia="zh-CN" w:bidi="ar"/>
        </w:rPr>
      </w:pPr>
      <w:r>
        <w:rPr>
          <w:rFonts w:ascii="Arial" w:hAnsi="Arial" w:cs="Arial"/>
          <w:color w:val="000000"/>
          <w:kern w:val="0"/>
          <w:sz w:val="52"/>
          <w:szCs w:val="52"/>
          <w:lang w:val="en-US" w:eastAsia="zh-CN" w:bidi="ar"/>
        </w:rPr>
        <w:t>"Context</w:t>
      </w:r>
      <w:r>
        <w:rPr>
          <w:rFonts w:ascii="Helvetica" w:hAnsi="Helvetica" w:eastAsia="Helvetica" w:cs="Helvetica"/>
          <w:color w:val="000000"/>
          <w:kern w:val="0"/>
          <w:sz w:val="52"/>
          <w:szCs w:val="52"/>
          <w:lang w:val="en-US" w:eastAsia="zh-CN" w:bidi="ar"/>
        </w:rPr>
        <w:t xml:space="preserve"> </w:t>
      </w:r>
      <w:r>
        <w:rPr>
          <w:rFonts w:ascii="Arial" w:hAnsi="Arial" w:cs="Arial"/>
          <w:color w:val="000000"/>
          <w:kern w:val="0"/>
          <w:sz w:val="52"/>
          <w:szCs w:val="52"/>
          <w:lang w:val="en-US" w:eastAsia="zh-CN" w:bidi="ar"/>
        </w:rPr>
        <w:t>scenarios</w:t>
      </w:r>
      <w:r>
        <w:rPr>
          <w:rFonts w:ascii="Helvetica" w:hAnsi="Helvetica" w:eastAsia="Helvetica" w:cs="Helvetica"/>
          <w:color w:val="000000"/>
          <w:kern w:val="0"/>
          <w:sz w:val="52"/>
          <w:szCs w:val="52"/>
          <w:lang w:val="en-US" w:eastAsia="zh-CN" w:bidi="ar"/>
        </w:rPr>
        <w:t xml:space="preserve"> </w:t>
      </w:r>
      <w:r>
        <w:rPr>
          <w:rFonts w:ascii="Arial" w:hAnsi="Arial" w:cs="Arial"/>
          <w:color w:val="000000"/>
          <w:kern w:val="0"/>
          <w:sz w:val="52"/>
          <w:szCs w:val="52"/>
          <w:lang w:val="en-US" w:eastAsia="zh-CN" w:bidi="ar"/>
        </w:rPr>
        <w:t>should</w:t>
      </w:r>
      <w:r>
        <w:rPr>
          <w:rFonts w:ascii="Helvetica" w:hAnsi="Helvetica" w:eastAsia="Helvetica" w:cs="Helvetica"/>
          <w:color w:val="000000"/>
          <w:kern w:val="0"/>
          <w:sz w:val="52"/>
          <w:szCs w:val="52"/>
          <w:lang w:val="en-US" w:eastAsia="zh-CN" w:bidi="ar"/>
        </w:rPr>
        <w:t xml:space="preserve"> </w:t>
      </w:r>
      <w:r>
        <w:rPr>
          <w:rFonts w:ascii="Arial" w:hAnsi="Arial" w:cs="Arial"/>
          <w:color w:val="000000"/>
          <w:kern w:val="0"/>
          <w:sz w:val="52"/>
          <w:szCs w:val="52"/>
          <w:lang w:val="en-US" w:eastAsia="zh-CN" w:bidi="ar"/>
        </w:rPr>
        <w:t>be</w:t>
      </w:r>
      <w:r>
        <w:rPr>
          <w:rFonts w:ascii="Helvetica" w:hAnsi="Helvetica" w:eastAsia="Helvetica" w:cs="Helvetica"/>
          <w:color w:val="000000"/>
          <w:kern w:val="0"/>
          <w:sz w:val="52"/>
          <w:szCs w:val="52"/>
          <w:lang w:val="en-US" w:eastAsia="zh-CN" w:bidi="ar"/>
        </w:rPr>
        <w:t xml:space="preserve"> </w:t>
      </w:r>
      <w:r>
        <w:rPr>
          <w:rFonts w:ascii="Arial" w:hAnsi="Arial" w:cs="Arial"/>
          <w:color w:val="000000"/>
          <w:kern w:val="0"/>
          <w:sz w:val="52"/>
          <w:szCs w:val="52"/>
          <w:lang w:val="en-US" w:eastAsia="zh-CN" w:bidi="ar"/>
        </w:rPr>
        <w:t>compelling:</w:t>
      </w:r>
      <w:r>
        <w:rPr>
          <w:rFonts w:ascii="Helvetica" w:hAnsi="Helvetica" w:eastAsia="Helvetica" w:cs="Helvetica"/>
          <w:color w:val="000000"/>
          <w:kern w:val="0"/>
          <w:sz w:val="52"/>
          <w:szCs w:val="52"/>
          <w:lang w:val="en-US" w:eastAsia="zh-CN" w:bidi="ar"/>
        </w:rPr>
        <w:t xml:space="preserve"> </w:t>
      </w:r>
      <w:r>
        <w:rPr>
          <w:rFonts w:ascii="Arial" w:hAnsi="Arial" w:cs="Arial"/>
          <w:color w:val="000000"/>
          <w:kern w:val="0"/>
          <w:sz w:val="52"/>
          <w:szCs w:val="52"/>
          <w:lang w:val="en-US" w:eastAsia="zh-CN" w:bidi="ar"/>
        </w:rPr>
        <w:t>they</w:t>
      </w:r>
      <w:r>
        <w:rPr>
          <w:rFonts w:ascii="Helvetica" w:hAnsi="Helvetica" w:eastAsia="Helvetica" w:cs="Helvetica"/>
          <w:color w:val="000000"/>
          <w:kern w:val="0"/>
          <w:sz w:val="52"/>
          <w:szCs w:val="52"/>
          <w:lang w:val="en-US" w:eastAsia="zh-CN" w:bidi="ar"/>
        </w:rPr>
        <w:t xml:space="preserve"> </w:t>
      </w:r>
      <w:r>
        <w:rPr>
          <w:rFonts w:ascii="Arial" w:hAnsi="Arial" w:cs="Arial"/>
          <w:color w:val="000000"/>
          <w:kern w:val="0"/>
          <w:sz w:val="52"/>
          <w:szCs w:val="52"/>
          <w:lang w:val="en-US" w:eastAsia="zh-CN" w:bidi="ar"/>
        </w:rPr>
        <w:t>need</w:t>
      </w:r>
      <w:r>
        <w:rPr>
          <w:rFonts w:ascii="Helvetica" w:hAnsi="Helvetica" w:eastAsia="Helvetica" w:cs="Helvetica"/>
          <w:color w:val="000000"/>
          <w:kern w:val="0"/>
          <w:sz w:val="52"/>
          <w:szCs w:val="52"/>
          <w:lang w:val="en-US" w:eastAsia="zh-CN" w:bidi="ar"/>
        </w:rPr>
        <w:t xml:space="preserve"> </w:t>
      </w:r>
      <w:r>
        <w:rPr>
          <w:rFonts w:ascii="Arial" w:hAnsi="Arial" w:cs="Arial"/>
          <w:color w:val="000000"/>
          <w:kern w:val="0"/>
          <w:sz w:val="52"/>
          <w:szCs w:val="52"/>
          <w:lang w:val="en-US" w:eastAsia="zh-CN" w:bidi="ar"/>
        </w:rPr>
        <w:t>to</w:t>
      </w:r>
      <w:r>
        <w:rPr>
          <w:rFonts w:ascii="Helvetica" w:hAnsi="Helvetica" w:eastAsia="Helvetica" w:cs="Helvetica"/>
          <w:color w:val="000000"/>
          <w:kern w:val="0"/>
          <w:sz w:val="52"/>
          <w:szCs w:val="52"/>
          <w:lang w:val="en-US" w:eastAsia="zh-CN" w:bidi="ar"/>
        </w:rPr>
        <w:t xml:space="preserve"> </w:t>
      </w:r>
      <w:r>
        <w:rPr>
          <w:rFonts w:ascii="Arial" w:hAnsi="Arial" w:cs="Arial"/>
          <w:color w:val="000000"/>
          <w:kern w:val="0"/>
          <w:sz w:val="52"/>
          <w:szCs w:val="52"/>
          <w:lang w:val="en-US" w:eastAsia="zh-CN" w:bidi="ar"/>
        </w:rPr>
        <w:t>engage</w:t>
      </w:r>
      <w:r>
        <w:rPr>
          <w:rFonts w:ascii="Helvetica" w:hAnsi="Helvetica" w:eastAsia="Helvetica" w:cs="Helvetica"/>
          <w:color w:val="000000"/>
          <w:kern w:val="0"/>
          <w:sz w:val="52"/>
          <w:szCs w:val="52"/>
          <w:lang w:val="en-US" w:eastAsia="zh-CN" w:bidi="ar"/>
        </w:rPr>
        <w:t xml:space="preserve"> </w:t>
      </w:r>
      <w:r>
        <w:rPr>
          <w:rFonts w:ascii="Arial" w:hAnsi="Arial" w:cs="Arial"/>
          <w:color w:val="000000"/>
          <w:kern w:val="0"/>
          <w:sz w:val="52"/>
          <w:szCs w:val="52"/>
          <w:lang w:val="en-US" w:eastAsia="zh-CN" w:bidi="ar"/>
        </w:rPr>
        <w:t>the</w:t>
      </w:r>
      <w:r>
        <w:rPr>
          <w:rFonts w:ascii="Helvetica" w:hAnsi="Helvetica" w:eastAsia="Helvetica" w:cs="Helvetica"/>
          <w:color w:val="000000"/>
          <w:kern w:val="0"/>
          <w:sz w:val="52"/>
          <w:szCs w:val="52"/>
          <w:lang w:val="en-US" w:eastAsia="zh-CN" w:bidi="ar"/>
        </w:rPr>
        <w:t xml:space="preserve"> </w:t>
      </w:r>
      <w:r>
        <w:rPr>
          <w:rFonts w:ascii="Arial" w:hAnsi="Arial" w:cs="Arial"/>
          <w:color w:val="000000"/>
          <w:kern w:val="0"/>
          <w:sz w:val="52"/>
          <w:szCs w:val="52"/>
          <w:lang w:val="en-US" w:eastAsia="zh-CN" w:bidi="ar"/>
        </w:rPr>
        <w:t>imagination</w:t>
      </w:r>
      <w:r>
        <w:rPr>
          <w:rFonts w:ascii="Helvetica" w:hAnsi="Helvetica" w:eastAsia="Helvetica" w:cs="Helvetica"/>
          <w:color w:val="000000"/>
          <w:kern w:val="0"/>
          <w:sz w:val="52"/>
          <w:szCs w:val="52"/>
          <w:lang w:val="en-US" w:eastAsia="zh-CN" w:bidi="ar"/>
        </w:rPr>
        <w:t xml:space="preserve"> </w:t>
      </w:r>
      <w:r>
        <w:rPr>
          <w:rFonts w:ascii="Arial" w:hAnsi="Arial" w:cs="Arial"/>
          <w:color w:val="000000"/>
          <w:kern w:val="0"/>
          <w:sz w:val="52"/>
          <w:szCs w:val="52"/>
          <w:lang w:val="en-US" w:eastAsia="zh-CN" w:bidi="ar"/>
        </w:rPr>
        <w:t>and</w:t>
      </w:r>
      <w:r>
        <w:rPr>
          <w:rFonts w:ascii="Helvetica" w:hAnsi="Helvetica" w:eastAsia="Helvetica" w:cs="Helvetica"/>
          <w:color w:val="000000"/>
          <w:kern w:val="0"/>
          <w:sz w:val="52"/>
          <w:szCs w:val="52"/>
          <w:lang w:val="en-US" w:eastAsia="zh-CN" w:bidi="ar"/>
        </w:rPr>
        <w:t xml:space="preserve"> </w:t>
      </w:r>
      <w:r>
        <w:rPr>
          <w:rFonts w:ascii="Arial" w:hAnsi="Arial" w:cs="Arial"/>
          <w:color w:val="000000"/>
          <w:kern w:val="0"/>
          <w:sz w:val="52"/>
          <w:szCs w:val="52"/>
          <w:lang w:val="en-US" w:eastAsia="zh-CN" w:bidi="ar"/>
        </w:rPr>
        <w:t>help</w:t>
      </w:r>
      <w:r>
        <w:rPr>
          <w:rFonts w:ascii="Helvetica" w:hAnsi="Helvetica" w:eastAsia="Helvetica" w:cs="Helvetica"/>
          <w:color w:val="000000"/>
          <w:kern w:val="0"/>
          <w:sz w:val="52"/>
          <w:szCs w:val="52"/>
          <w:lang w:val="en-US" w:eastAsia="zh-CN" w:bidi="ar"/>
        </w:rPr>
        <w:t xml:space="preserve"> </w:t>
      </w:r>
      <w:r>
        <w:rPr>
          <w:rFonts w:ascii="Arial" w:hAnsi="Arial" w:cs="Arial"/>
          <w:color w:val="000000"/>
          <w:kern w:val="0"/>
          <w:sz w:val="52"/>
          <w:szCs w:val="52"/>
          <w:lang w:val="en-US" w:eastAsia="zh-CN" w:bidi="ar"/>
        </w:rPr>
        <w:t>people</w:t>
      </w:r>
      <w:r>
        <w:rPr>
          <w:rFonts w:ascii="Helvetica" w:hAnsi="Helvetica" w:eastAsia="Helvetica" w:cs="Helvetica"/>
          <w:color w:val="000000"/>
          <w:kern w:val="0"/>
          <w:sz w:val="52"/>
          <w:szCs w:val="52"/>
          <w:lang w:val="en-US" w:eastAsia="zh-CN" w:bidi="ar"/>
        </w:rPr>
        <w:t xml:space="preserve"> </w:t>
      </w:r>
      <w:r>
        <w:rPr>
          <w:rFonts w:ascii="Arial" w:hAnsi="Arial" w:cs="Arial"/>
          <w:color w:val="000000"/>
          <w:kern w:val="0"/>
          <w:sz w:val="52"/>
          <w:szCs w:val="52"/>
          <w:lang w:val="en-US" w:eastAsia="zh-CN" w:bidi="ar"/>
        </w:rPr>
        <w:t>see</w:t>
      </w:r>
      <w:r>
        <w:rPr>
          <w:rFonts w:ascii="Helvetica" w:hAnsi="Helvetica" w:eastAsia="Helvetica" w:cs="Helvetica"/>
          <w:color w:val="000000"/>
          <w:kern w:val="0"/>
          <w:sz w:val="52"/>
          <w:szCs w:val="52"/>
          <w:lang w:val="en-US" w:eastAsia="zh-CN" w:bidi="ar"/>
        </w:rPr>
        <w:t xml:space="preserve"> </w:t>
      </w:r>
      <w:r>
        <w:rPr>
          <w:rFonts w:ascii="Arial" w:hAnsi="Arial" w:cs="Arial"/>
          <w:color w:val="000000"/>
          <w:kern w:val="0"/>
          <w:sz w:val="52"/>
          <w:szCs w:val="52"/>
          <w:lang w:val="en-US" w:eastAsia="zh-CN" w:bidi="ar"/>
        </w:rPr>
        <w:t>the</w:t>
      </w:r>
      <w:r>
        <w:rPr>
          <w:rFonts w:ascii="Helvetica" w:hAnsi="Helvetica" w:eastAsia="Helvetica" w:cs="Helvetica"/>
          <w:color w:val="000000"/>
          <w:kern w:val="0"/>
          <w:sz w:val="52"/>
          <w:szCs w:val="52"/>
          <w:lang w:val="en-US" w:eastAsia="zh-CN" w:bidi="ar"/>
        </w:rPr>
        <w:t xml:space="preserve"> </w:t>
      </w:r>
      <w:r>
        <w:rPr>
          <w:rFonts w:ascii="Arial" w:hAnsi="Arial" w:cs="Arial"/>
          <w:color w:val="000000"/>
          <w:kern w:val="0"/>
          <w:sz w:val="52"/>
          <w:szCs w:val="52"/>
          <w:lang w:val="en-US" w:eastAsia="zh-CN" w:bidi="ar"/>
        </w:rPr>
        <w:t>possibilities,</w:t>
      </w:r>
      <w:r>
        <w:rPr>
          <w:rFonts w:ascii="Helvetica" w:hAnsi="Helvetica" w:eastAsia="Helvetica" w:cs="Helvetica"/>
          <w:color w:val="000000"/>
          <w:kern w:val="0"/>
          <w:sz w:val="52"/>
          <w:szCs w:val="52"/>
          <w:lang w:val="en-US" w:eastAsia="zh-CN" w:bidi="ar"/>
        </w:rPr>
        <w:t xml:space="preserve"> </w:t>
      </w:r>
      <w:r>
        <w:rPr>
          <w:rFonts w:ascii="Arial" w:hAnsi="Arial" w:cs="Arial"/>
          <w:color w:val="000000"/>
          <w:kern w:val="0"/>
          <w:sz w:val="52"/>
          <w:szCs w:val="52"/>
          <w:lang w:val="en-US" w:eastAsia="zh-CN" w:bidi="ar"/>
        </w:rPr>
        <w:t>not</w:t>
      </w:r>
      <w:r>
        <w:rPr>
          <w:rFonts w:ascii="Helvetica" w:hAnsi="Helvetica" w:eastAsia="Helvetica" w:cs="Helvetica"/>
          <w:color w:val="000000"/>
          <w:kern w:val="0"/>
          <w:sz w:val="52"/>
          <w:szCs w:val="52"/>
          <w:lang w:val="en-US" w:eastAsia="zh-CN" w:bidi="ar"/>
        </w:rPr>
        <w:t xml:space="preserve"> </w:t>
      </w:r>
      <w:r>
        <w:rPr>
          <w:rFonts w:ascii="Arial" w:hAnsi="Arial" w:cs="Arial"/>
          <w:color w:val="000000"/>
          <w:kern w:val="0"/>
          <w:sz w:val="52"/>
          <w:szCs w:val="52"/>
          <w:lang w:val="en-US" w:eastAsia="zh-CN" w:bidi="ar"/>
        </w:rPr>
        <w:t>bog</w:t>
      </w:r>
      <w:r>
        <w:rPr>
          <w:rFonts w:ascii="Helvetica" w:hAnsi="Helvetica" w:eastAsia="Helvetica" w:cs="Helvetica"/>
          <w:color w:val="000000"/>
          <w:kern w:val="0"/>
          <w:sz w:val="52"/>
          <w:szCs w:val="52"/>
          <w:lang w:val="en-US" w:eastAsia="zh-CN" w:bidi="ar"/>
        </w:rPr>
        <w:t xml:space="preserve"> </w:t>
      </w:r>
      <w:r>
        <w:rPr>
          <w:rFonts w:ascii="Arial" w:hAnsi="Arial" w:cs="Arial"/>
          <w:color w:val="000000"/>
          <w:kern w:val="0"/>
          <w:sz w:val="52"/>
          <w:szCs w:val="52"/>
          <w:lang w:val="en-US" w:eastAsia="zh-CN" w:bidi="ar"/>
        </w:rPr>
        <w:t>them</w:t>
      </w:r>
      <w:r>
        <w:rPr>
          <w:rFonts w:ascii="Helvetica" w:hAnsi="Helvetica" w:eastAsia="Helvetica" w:cs="Helvetica"/>
          <w:color w:val="000000"/>
          <w:kern w:val="0"/>
          <w:sz w:val="52"/>
          <w:szCs w:val="52"/>
          <w:lang w:val="en-US" w:eastAsia="zh-CN" w:bidi="ar"/>
        </w:rPr>
        <w:t xml:space="preserve"> </w:t>
      </w:r>
      <w:r>
        <w:rPr>
          <w:rFonts w:ascii="Arial" w:hAnsi="Arial" w:cs="Arial"/>
          <w:color w:val="000000"/>
          <w:kern w:val="0"/>
          <w:sz w:val="52"/>
          <w:szCs w:val="52"/>
          <w:lang w:val="en-US" w:eastAsia="zh-CN" w:bidi="ar"/>
        </w:rPr>
        <w:t>down</w:t>
      </w:r>
      <w:r>
        <w:rPr>
          <w:rFonts w:ascii="Helvetica" w:hAnsi="Helvetica" w:eastAsia="Helvetica" w:cs="Helvetica"/>
          <w:color w:val="000000"/>
          <w:kern w:val="0"/>
          <w:sz w:val="52"/>
          <w:szCs w:val="52"/>
          <w:lang w:val="en-US" w:eastAsia="zh-CN" w:bidi="ar"/>
        </w:rPr>
        <w:t xml:space="preserve"> </w:t>
      </w:r>
      <w:r>
        <w:rPr>
          <w:rFonts w:ascii="Arial" w:hAnsi="Arial" w:cs="Arial"/>
          <w:color w:val="000000"/>
          <w:kern w:val="0"/>
          <w:sz w:val="52"/>
          <w:szCs w:val="52"/>
          <w:lang w:val="en-US" w:eastAsia="zh-CN" w:bidi="ar"/>
        </w:rPr>
        <w:t>in</w:t>
      </w:r>
      <w:r>
        <w:rPr>
          <w:rFonts w:ascii="Helvetica" w:hAnsi="Helvetica" w:eastAsia="Helvetica" w:cs="Helvetica"/>
          <w:color w:val="000000"/>
          <w:kern w:val="0"/>
          <w:sz w:val="52"/>
          <w:szCs w:val="52"/>
          <w:lang w:val="en-US" w:eastAsia="zh-CN" w:bidi="ar"/>
        </w:rPr>
        <w:t xml:space="preserve"> </w:t>
      </w:r>
      <w:r>
        <w:rPr>
          <w:rFonts w:ascii="Arial" w:hAnsi="Arial" w:cs="Arial"/>
          <w:color w:val="000000"/>
          <w:kern w:val="0"/>
          <w:sz w:val="52"/>
          <w:szCs w:val="52"/>
          <w:lang w:val="en-US" w:eastAsia="zh-CN" w:bidi="ar"/>
        </w:rPr>
        <w:t>detail"</w:t>
      </w:r>
    </w:p>
    <w:p>
      <w:pPr>
        <w:pStyle w:val="5"/>
        <w:keepNext w:val="0"/>
        <w:keepLines w:val="0"/>
        <w:widowControl/>
        <w:suppressLineNumbers w:val="0"/>
        <w:spacing w:before="0" w:beforeAutospacing="0" w:after="0" w:afterAutospacing="0"/>
        <w:ind w:left="0" w:right="0"/>
        <w:jc w:val="left"/>
        <w:rPr>
          <w:rFonts w:ascii="Arial" w:hAnsi="Arial" w:cs="Arial"/>
          <w:color w:val="000000"/>
          <w:kern w:val="0"/>
          <w:sz w:val="42"/>
          <w:szCs w:val="42"/>
          <w:lang w:val="en-US" w:eastAsia="zh-CN" w:bidi="ar"/>
        </w:rPr>
      </w:pPr>
      <w:r>
        <w:rPr>
          <w:rFonts w:ascii="Arial" w:hAnsi="Arial" w:cs="Arial"/>
          <w:color w:val="000000"/>
          <w:kern w:val="0"/>
          <w:sz w:val="42"/>
          <w:szCs w:val="42"/>
          <w:lang w:val="en-US" w:eastAsia="zh-CN" w:bidi="ar"/>
        </w:rPr>
        <w:t>Sasha</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is</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flying</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to</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Melbourne</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and</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needs</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to</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catch</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a</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taxi</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to</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her</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hotel</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on</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her</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arrival.</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She</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decided</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to</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withdraw</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some</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money</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from</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the</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ATM.</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When</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she</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gets</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to</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the</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ATM,</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she</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withdraws</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one</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hundred</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dollars.</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She</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decides</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that</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she</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wants</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this</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money</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in</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$20</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notes,</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so</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that</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it</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is</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easier</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to</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pay</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for</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things</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without</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needing</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as</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much</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change.</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She</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doesn’t</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want</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a</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printed</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receipt,</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as</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the</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random</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pieces</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of</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paper</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just</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usually</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collect</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at</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the</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bottom</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of</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her</w:t>
      </w:r>
      <w:r>
        <w:rPr>
          <w:rFonts w:ascii="Helvetica" w:hAnsi="Helvetica" w:eastAsia="Helvetica" w:cs="Helvetica"/>
          <w:color w:val="000000"/>
          <w:kern w:val="0"/>
          <w:sz w:val="42"/>
          <w:szCs w:val="42"/>
          <w:lang w:val="en-US" w:eastAsia="zh-CN" w:bidi="ar"/>
        </w:rPr>
        <w:t xml:space="preserve"> </w:t>
      </w:r>
      <w:r>
        <w:rPr>
          <w:rFonts w:ascii="Arial" w:hAnsi="Arial" w:cs="Arial"/>
          <w:color w:val="000000"/>
          <w:kern w:val="0"/>
          <w:sz w:val="42"/>
          <w:szCs w:val="42"/>
          <w:lang w:val="en-US" w:eastAsia="zh-CN" w:bidi="ar"/>
        </w:rPr>
        <w:t>bag.</w:t>
      </w:r>
    </w:p>
    <w:p>
      <w:pPr>
        <w:pStyle w:val="5"/>
        <w:keepNext w:val="0"/>
        <w:keepLines w:val="0"/>
        <w:widowControl/>
        <w:suppressLineNumbers w:val="0"/>
        <w:spacing w:before="0" w:beforeAutospacing="0" w:after="0" w:afterAutospacing="0"/>
        <w:ind w:left="0" w:right="0"/>
        <w:jc w:val="left"/>
        <w:rPr>
          <w:rFonts w:ascii="Arial" w:hAnsi="Arial" w:cs="Arial"/>
          <w:color w:val="000000"/>
          <w:kern w:val="0"/>
          <w:sz w:val="38"/>
          <w:szCs w:val="38"/>
          <w:lang w:val="en-US" w:eastAsia="zh-CN" w:bidi="ar"/>
        </w:rPr>
      </w:pPr>
      <w:r>
        <w:rPr>
          <w:rFonts w:ascii="Arial" w:hAnsi="Arial" w:cs="Arial"/>
          <w:color w:val="000000"/>
          <w:kern w:val="0"/>
          <w:sz w:val="38"/>
          <w:szCs w:val="38"/>
          <w:lang w:val="en-US" w:eastAsia="zh-CN" w:bidi="ar"/>
        </w:rPr>
        <w:t>Sasha</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has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just</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realised</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that</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she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has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no</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ingredients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to</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make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dinner</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tonight.</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She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grabs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her</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keys,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and</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some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bags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and</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runs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out</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to</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her</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car</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to</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get</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to</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shops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before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they</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close.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Once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she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gets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to</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shops,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she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parks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her</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car,</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and</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grabs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a</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trolley.</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She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wanders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through</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shop</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picking</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up</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items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that</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she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may</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need</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for</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dinner.</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However,</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she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realises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that</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she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has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forgotten</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her</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shopping</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list</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at</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home,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so</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she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quickly</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calls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her</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partner</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to</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look</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up</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list</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and</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tell</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her</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what</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she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needs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to</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purchase.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She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hastily</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gets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to</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checkout</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and</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realises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that</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she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has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also</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forgotten</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her</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rewards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card</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for</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supermarket.</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line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at</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checkout</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is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huge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and</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she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has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to</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wait</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a</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long</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time.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She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wishes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that</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she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could</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pay</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as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she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goes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for</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her</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shopping,</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so</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she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wouldn’t</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constantly</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have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to</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be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waiting</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at</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checkout.</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She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finally</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gets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to</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front</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of</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the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line</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and</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pays</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for</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her</w:t>
      </w:r>
      <w:r>
        <w:rPr>
          <w:rFonts w:ascii="Helvetica" w:hAnsi="Helvetica" w:eastAsia="Helvetica" w:cs="Helvetica"/>
          <w:color w:val="000000"/>
          <w:kern w:val="0"/>
          <w:sz w:val="38"/>
          <w:szCs w:val="38"/>
          <w:lang w:val="en-US" w:eastAsia="zh-CN" w:bidi="ar"/>
        </w:rPr>
        <w:t xml:space="preserve"> </w:t>
      </w:r>
      <w:r>
        <w:rPr>
          <w:rFonts w:ascii="Arial" w:hAnsi="Arial" w:cs="Arial"/>
          <w:color w:val="000000"/>
          <w:kern w:val="0"/>
          <w:sz w:val="38"/>
          <w:szCs w:val="38"/>
          <w:lang w:val="en-US" w:eastAsia="zh-CN" w:bidi="ar"/>
        </w:rPr>
        <w:t>groceries.</w:t>
      </w:r>
    </w:p>
    <w:p>
      <w:pPr>
        <w:pStyle w:val="5"/>
        <w:keepNext w:val="0"/>
        <w:keepLines w:val="0"/>
        <w:widowControl/>
        <w:suppressLineNumbers w:val="0"/>
        <w:spacing w:before="0" w:beforeAutospacing="0" w:after="0" w:afterAutospacing="0"/>
        <w:ind w:left="0" w:right="0"/>
        <w:jc w:val="left"/>
      </w:pPr>
      <w:r>
        <w:drawing>
          <wp:inline distT="0" distB="0" distL="114300" distR="114300">
            <wp:extent cx="5269230" cy="4215765"/>
            <wp:effectExtent l="0" t="0" r="13970" b="635"/>
            <wp:docPr id="39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24"/>
                    <pic:cNvPicPr>
                      <a:picLocks noChangeAspect="1"/>
                    </pic:cNvPicPr>
                  </pic:nvPicPr>
                  <pic:blipFill>
                    <a:blip r:embed="rId552"/>
                    <a:stretch>
                      <a:fillRect/>
                    </a:stretch>
                  </pic:blipFill>
                  <pic:spPr>
                    <a:xfrm>
                      <a:off x="0" y="0"/>
                      <a:ext cx="5269230" cy="4215765"/>
                    </a:xfrm>
                    <a:prstGeom prst="rect">
                      <a:avLst/>
                    </a:prstGeom>
                    <a:noFill/>
                    <a:ln w="9525">
                      <a:noFill/>
                    </a:ln>
                  </pic:spPr>
                </pic:pic>
              </a:graphicData>
            </a:graphic>
          </wp:inline>
        </w:drawing>
      </w:r>
    </w:p>
    <w:p>
      <w:pPr>
        <w:pStyle w:val="5"/>
        <w:keepNext w:val="0"/>
        <w:keepLines w:val="0"/>
        <w:widowControl/>
        <w:suppressLineNumbers w:val="0"/>
        <w:spacing w:before="0" w:beforeAutospacing="0" w:after="0" w:afterAutospacing="0"/>
        <w:ind w:left="0" w:right="0"/>
        <w:jc w:val="left"/>
      </w:pPr>
      <w:r>
        <w:drawing>
          <wp:inline distT="0" distB="0" distL="114300" distR="114300">
            <wp:extent cx="5272405" cy="3773805"/>
            <wp:effectExtent l="0" t="0" r="10795" b="10795"/>
            <wp:docPr id="3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25"/>
                    <pic:cNvPicPr>
                      <a:picLocks noChangeAspect="1"/>
                    </pic:cNvPicPr>
                  </pic:nvPicPr>
                  <pic:blipFill>
                    <a:blip r:embed="rId553"/>
                    <a:stretch>
                      <a:fillRect/>
                    </a:stretch>
                  </pic:blipFill>
                  <pic:spPr>
                    <a:xfrm>
                      <a:off x="0" y="0"/>
                      <a:ext cx="5272405" cy="3773805"/>
                    </a:xfrm>
                    <a:prstGeom prst="rect">
                      <a:avLst/>
                    </a:prstGeom>
                    <a:noFill/>
                    <a:ln w="9525">
                      <a:noFill/>
                    </a:ln>
                  </pic:spPr>
                </pic:pic>
              </a:graphicData>
            </a:graphic>
          </wp:inline>
        </w:drawing>
      </w:r>
    </w:p>
    <w:p>
      <w:pPr>
        <w:pStyle w:val="5"/>
        <w:keepNext w:val="0"/>
        <w:keepLines w:val="0"/>
        <w:widowControl/>
        <w:suppressLineNumbers w:val="0"/>
        <w:spacing w:before="0" w:beforeAutospacing="0" w:after="0" w:afterAutospacing="0"/>
        <w:ind w:left="0" w:right="0"/>
        <w:jc w:val="left"/>
        <w:rPr>
          <w:lang w:val="en-US" w:eastAsia="zh-CN"/>
        </w:rPr>
      </w:pPr>
      <w:r>
        <w:drawing>
          <wp:inline distT="0" distB="0" distL="114300" distR="114300">
            <wp:extent cx="5267960" cy="2755265"/>
            <wp:effectExtent l="0" t="0" r="15240" b="13335"/>
            <wp:docPr id="3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27"/>
                    <pic:cNvPicPr>
                      <a:picLocks noChangeAspect="1"/>
                    </pic:cNvPicPr>
                  </pic:nvPicPr>
                  <pic:blipFill>
                    <a:blip r:embed="rId554"/>
                    <a:stretch>
                      <a:fillRect/>
                    </a:stretch>
                  </pic:blipFill>
                  <pic:spPr>
                    <a:xfrm>
                      <a:off x="0" y="0"/>
                      <a:ext cx="5267960" cy="2755265"/>
                    </a:xfrm>
                    <a:prstGeom prst="rect">
                      <a:avLst/>
                    </a:prstGeom>
                    <a:noFill/>
                    <a:ln w="9525">
                      <a:noFill/>
                    </a:ln>
                  </pic:spPr>
                </pic:pic>
              </a:graphicData>
            </a:graphic>
          </wp:inline>
        </w:drawing>
      </w:r>
    </w:p>
    <w:p>
      <w:pPr>
        <w:ind w:left="0" w:leftChars="0" w:firstLine="0" w:firstLineChars="0"/>
      </w:pPr>
      <w:r>
        <w:t>Task scenario</w:t>
      </w:r>
    </w:p>
    <w:p>
      <w:r>
        <w:drawing>
          <wp:inline distT="0" distB="0" distL="114300" distR="114300">
            <wp:extent cx="5268595" cy="2378075"/>
            <wp:effectExtent l="0" t="0" r="14605" b="9525"/>
            <wp:docPr id="3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26"/>
                    <pic:cNvPicPr>
                      <a:picLocks noChangeAspect="1"/>
                    </pic:cNvPicPr>
                  </pic:nvPicPr>
                  <pic:blipFill>
                    <a:blip r:embed="rId555"/>
                    <a:stretch>
                      <a:fillRect/>
                    </a:stretch>
                  </pic:blipFill>
                  <pic:spPr>
                    <a:xfrm>
                      <a:off x="0" y="0"/>
                      <a:ext cx="5268595" cy="2378075"/>
                    </a:xfrm>
                    <a:prstGeom prst="rect">
                      <a:avLst/>
                    </a:prstGeom>
                    <a:noFill/>
                    <a:ln w="9525">
                      <a:noFill/>
                    </a:ln>
                  </pic:spPr>
                </pic:pic>
              </a:graphicData>
            </a:graphic>
          </wp:inline>
        </w:drawing>
      </w:r>
    </w:p>
    <w:p>
      <w:r>
        <w:drawing>
          <wp:inline distT="0" distB="0" distL="114300" distR="114300">
            <wp:extent cx="5271135" cy="2514600"/>
            <wp:effectExtent l="0" t="0" r="12065" b="0"/>
            <wp:docPr id="40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28"/>
                    <pic:cNvPicPr>
                      <a:picLocks noChangeAspect="1"/>
                    </pic:cNvPicPr>
                  </pic:nvPicPr>
                  <pic:blipFill>
                    <a:blip r:embed="rId556"/>
                    <a:stretch>
                      <a:fillRect/>
                    </a:stretch>
                  </pic:blipFill>
                  <pic:spPr>
                    <a:xfrm>
                      <a:off x="0" y="0"/>
                      <a:ext cx="5271135" cy="2514600"/>
                    </a:xfrm>
                    <a:prstGeom prst="rect">
                      <a:avLst/>
                    </a:prstGeom>
                    <a:noFill/>
                    <a:ln w="9525">
                      <a:noFill/>
                    </a:ln>
                  </pic:spPr>
                </pic:pic>
              </a:graphicData>
            </a:graphic>
          </wp:inline>
        </w:drawing>
      </w:r>
    </w:p>
    <w:p>
      <w:r>
        <w:drawing>
          <wp:inline distT="0" distB="0" distL="114300" distR="114300">
            <wp:extent cx="5267325" cy="2148840"/>
            <wp:effectExtent l="0" t="0" r="15875" b="10160"/>
            <wp:docPr id="4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29"/>
                    <pic:cNvPicPr>
                      <a:picLocks noChangeAspect="1"/>
                    </pic:cNvPicPr>
                  </pic:nvPicPr>
                  <pic:blipFill>
                    <a:blip r:embed="rId557"/>
                    <a:stretch>
                      <a:fillRect/>
                    </a:stretch>
                  </pic:blipFill>
                  <pic:spPr>
                    <a:xfrm>
                      <a:off x="0" y="0"/>
                      <a:ext cx="5267325" cy="2148840"/>
                    </a:xfrm>
                    <a:prstGeom prst="rect">
                      <a:avLst/>
                    </a:prstGeom>
                    <a:noFill/>
                    <a:ln w="9525">
                      <a:noFill/>
                    </a:ln>
                  </pic:spPr>
                </pic:pic>
              </a:graphicData>
            </a:graphic>
          </wp:inline>
        </w:drawing>
      </w:r>
    </w:p>
    <w:p>
      <w:r>
        <w:drawing>
          <wp:inline distT="0" distB="0" distL="114300" distR="114300">
            <wp:extent cx="5266690" cy="1380490"/>
            <wp:effectExtent l="0" t="0" r="16510" b="16510"/>
            <wp:docPr id="4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30"/>
                    <pic:cNvPicPr>
                      <a:picLocks noChangeAspect="1"/>
                    </pic:cNvPicPr>
                  </pic:nvPicPr>
                  <pic:blipFill>
                    <a:blip r:embed="rId558"/>
                    <a:stretch>
                      <a:fillRect/>
                    </a:stretch>
                  </pic:blipFill>
                  <pic:spPr>
                    <a:xfrm>
                      <a:off x="0" y="0"/>
                      <a:ext cx="5266690" cy="1380490"/>
                    </a:xfrm>
                    <a:prstGeom prst="rect">
                      <a:avLst/>
                    </a:prstGeom>
                    <a:noFill/>
                    <a:ln w="9525">
                      <a:noFill/>
                    </a:ln>
                  </pic:spPr>
                </pic:pic>
              </a:graphicData>
            </a:graphic>
          </wp:inline>
        </w:drawing>
      </w:r>
    </w:p>
    <w:p>
      <w:r>
        <w:drawing>
          <wp:inline distT="0" distB="0" distL="114300" distR="114300">
            <wp:extent cx="5268595" cy="1394460"/>
            <wp:effectExtent l="0" t="0" r="14605" b="2540"/>
            <wp:docPr id="4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31"/>
                    <pic:cNvPicPr>
                      <a:picLocks noChangeAspect="1"/>
                    </pic:cNvPicPr>
                  </pic:nvPicPr>
                  <pic:blipFill>
                    <a:blip r:embed="rId559"/>
                    <a:stretch>
                      <a:fillRect/>
                    </a:stretch>
                  </pic:blipFill>
                  <pic:spPr>
                    <a:xfrm>
                      <a:off x="0" y="0"/>
                      <a:ext cx="5268595" cy="1394460"/>
                    </a:xfrm>
                    <a:prstGeom prst="rect">
                      <a:avLst/>
                    </a:prstGeom>
                    <a:noFill/>
                    <a:ln w="9525">
                      <a:noFill/>
                    </a:ln>
                  </pic:spPr>
                </pic:pic>
              </a:graphicData>
            </a:graphic>
          </wp:inline>
        </w:drawing>
      </w:r>
    </w:p>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b w:val="0"/>
          <w:i w:val="0"/>
          <w:color w:val="auto"/>
        </w:rPr>
      </w:pPr>
      <w:r>
        <w:rPr>
          <w:rFonts w:ascii="Calibri" w:hAnsi="Calibri" w:eastAsia="Segoe UI" w:cs="Calibri"/>
          <w:b w:val="0"/>
          <w:i w:val="0"/>
          <w:caps w:val="0"/>
          <w:color w:val="auto"/>
          <w:spacing w:val="0"/>
          <w:sz w:val="28"/>
          <w:szCs w:val="28"/>
          <w:bdr w:val="none" w:color="auto" w:sz="0" w:space="0"/>
          <w:shd w:val="clear" w:fill="FFFFFF"/>
          <w:vertAlign w:val="baseline"/>
          <w:lang w:val="en-US"/>
        </w:rPr>
        <w:t>Mark is a 25-years old postgraduate student in CSE faculty. He is from Italy. He is a hardworking and studious student, but now he is under big stress of both finance and study. His WAM is 89 now. He hopes to apply for a PhD in the future, but it is not easy for him to maintain and improve his WAM.  </w:t>
      </w:r>
      <w:r>
        <w:rPr>
          <w:rFonts w:hint="default" w:ascii="Calibri" w:hAnsi="Calibri" w:eastAsia="Segoe UI" w:cs="Calibri"/>
          <w:b w:val="0"/>
          <w:i w:val="0"/>
          <w:caps w:val="0"/>
          <w:color w:val="auto"/>
          <w:spacing w:val="0"/>
          <w:sz w:val="28"/>
          <w:szCs w:val="28"/>
          <w:bdr w:val="none" w:color="auto" w:sz="0" w:space="0"/>
          <w:shd w:val="clear" w:fill="FFFFFF"/>
          <w:vertAlign w:val="baseline"/>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b w:val="0"/>
          <w:i w:val="0"/>
          <w:color w:val="auto"/>
        </w:rPr>
      </w:pPr>
      <w:r>
        <w:rPr>
          <w:rFonts w:hint="default" w:ascii="Calibri" w:hAnsi="Calibri" w:eastAsia="Segoe UI" w:cs="Calibri"/>
          <w:b w:val="0"/>
          <w:i w:val="0"/>
          <w:caps w:val="0"/>
          <w:color w:val="auto"/>
          <w:spacing w:val="0"/>
          <w:sz w:val="28"/>
          <w:szCs w:val="28"/>
          <w:bdr w:val="none" w:color="auto" w:sz="0" w:space="0"/>
          <w:shd w:val="clear" w:fill="FFFFFF"/>
          <w:vertAlign w:val="baseline"/>
          <w:lang w:val="en-US"/>
        </w:rPr>
        <w:t>Currently, students must study online due to the epidemic of COVID-19. However, sometimes Mark cannot understand what the lecturer is saying in the video because English is not his mother tongue. Therefore, he prefers to spend his spare time watching the recording repeatedly. He finds the new functions on the </w:t>
      </w:r>
      <w:r>
        <w:rPr>
          <w:rFonts w:hint="default" w:ascii="Calibri" w:hAnsi="Calibri" w:eastAsia="Segoe UI" w:cs="Calibri"/>
          <w:b w:val="0"/>
          <w:i w:val="0"/>
          <w:caps w:val="0"/>
          <w:color w:val="auto"/>
          <w:spacing w:val="0"/>
          <w:sz w:val="28"/>
          <w:szCs w:val="28"/>
          <w:bdr w:val="none" w:color="auto" w:sz="0" w:space="0"/>
          <w:shd w:val="clear" w:fill="FFFFFF"/>
          <w:vertAlign w:val="baseline"/>
        </w:rPr>
        <w:t>the new learning management system</w:t>
      </w:r>
      <w:r>
        <w:rPr>
          <w:rFonts w:hint="default" w:ascii="Calibri" w:hAnsi="Calibri" w:eastAsia="Segoe UI" w:cs="Calibri"/>
          <w:b w:val="0"/>
          <w:i w:val="0"/>
          <w:caps w:val="0"/>
          <w:color w:val="auto"/>
          <w:spacing w:val="0"/>
          <w:sz w:val="28"/>
          <w:szCs w:val="28"/>
          <w:bdr w:val="none" w:color="auto" w:sz="0" w:space="0"/>
          <w:shd w:val="clear" w:fill="FFFFFF"/>
          <w:vertAlign w:val="baseline"/>
          <w:lang w:val="en-US"/>
        </w:rPr>
        <w:t> system is helpful for his study.  </w:t>
      </w:r>
      <w:r>
        <w:rPr>
          <w:rFonts w:hint="default" w:ascii="Calibri" w:hAnsi="Calibri" w:eastAsia="Segoe UI" w:cs="Calibri"/>
          <w:b w:val="0"/>
          <w:i w:val="0"/>
          <w:caps w:val="0"/>
          <w:color w:val="auto"/>
          <w:spacing w:val="0"/>
          <w:sz w:val="28"/>
          <w:szCs w:val="28"/>
          <w:bdr w:val="none" w:color="auto" w:sz="0" w:space="0"/>
          <w:shd w:val="clear" w:fill="FFFFFF"/>
          <w:vertAlign w:val="baseline"/>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b w:val="0"/>
          <w:i w:val="0"/>
          <w:color w:val="auto"/>
        </w:rPr>
      </w:pPr>
      <w:r>
        <w:rPr>
          <w:rFonts w:hint="default" w:ascii="Calibri" w:hAnsi="Calibri" w:eastAsia="Segoe UI" w:cs="Calibri"/>
          <w:b w:val="0"/>
          <w:i w:val="0"/>
          <w:caps w:val="0"/>
          <w:color w:val="auto"/>
          <w:spacing w:val="0"/>
          <w:sz w:val="28"/>
          <w:szCs w:val="28"/>
          <w:bdr w:val="none" w:color="auto" w:sz="0" w:space="0"/>
          <w:shd w:val="clear" w:fill="FFFFFF"/>
          <w:vertAlign w:val="baseline"/>
          <w:lang w:val="en-US"/>
        </w:rPr>
        <w:t>Due to his poor financial condition, He is doing a part-time job to afford his rent in Sydney. So, he wants to set a quicker speed of the lecture recording to save the study time. He uses the function of speed changing on </w:t>
      </w:r>
      <w:r>
        <w:rPr>
          <w:rFonts w:hint="default" w:ascii="Calibri" w:hAnsi="Calibri" w:eastAsia="Segoe UI" w:cs="Calibri"/>
          <w:b w:val="0"/>
          <w:i w:val="0"/>
          <w:caps w:val="0"/>
          <w:color w:val="auto"/>
          <w:spacing w:val="0"/>
          <w:sz w:val="28"/>
          <w:szCs w:val="28"/>
          <w:bdr w:val="none" w:color="auto" w:sz="0" w:space="0"/>
          <w:shd w:val="clear" w:fill="FFFFFF"/>
          <w:vertAlign w:val="baseline"/>
        </w:rPr>
        <w:t>the new learning management system</w:t>
      </w:r>
      <w:r>
        <w:rPr>
          <w:rFonts w:hint="default" w:ascii="Calibri" w:hAnsi="Calibri" w:eastAsia="Segoe UI" w:cs="Calibri"/>
          <w:b w:val="0"/>
          <w:i w:val="0"/>
          <w:caps w:val="0"/>
          <w:color w:val="auto"/>
          <w:spacing w:val="0"/>
          <w:sz w:val="28"/>
          <w:szCs w:val="28"/>
          <w:bdr w:val="none" w:color="auto" w:sz="0" w:space="0"/>
          <w:shd w:val="clear" w:fill="FFFFFF"/>
          <w:vertAlign w:val="baseline"/>
          <w:lang w:val="en-US"/>
        </w:rPr>
        <w:t> to study more efficiently. As an international student, he also suffers from poor English listening. Therefore, sometimes he was unable to get the lecturer’s point well like his local colleague. For this aspect, Mark can use the caption function to resolve. </w:t>
      </w:r>
      <w:r>
        <w:rPr>
          <w:rFonts w:hint="default" w:ascii="Calibri" w:hAnsi="Calibri" w:eastAsia="Segoe UI" w:cs="Calibri"/>
          <w:b w:val="0"/>
          <w:i w:val="0"/>
          <w:caps w:val="0"/>
          <w:color w:val="auto"/>
          <w:spacing w:val="0"/>
          <w:sz w:val="28"/>
          <w:szCs w:val="28"/>
          <w:bdr w:val="none" w:color="auto" w:sz="0" w:space="0"/>
          <w:shd w:val="clear" w:fill="FFFFFF"/>
          <w:vertAlign w:val="baseline"/>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b w:val="0"/>
          <w:i w:val="0"/>
          <w:color w:val="auto"/>
        </w:rPr>
      </w:pPr>
      <w:r>
        <w:rPr>
          <w:rFonts w:hint="default" w:ascii="Calibri" w:hAnsi="Calibri" w:eastAsia="Segoe UI" w:cs="Calibri"/>
          <w:b w:val="0"/>
          <w:i w:val="0"/>
          <w:caps w:val="0"/>
          <w:color w:val="auto"/>
          <w:spacing w:val="0"/>
          <w:sz w:val="28"/>
          <w:szCs w:val="28"/>
          <w:bdr w:val="none" w:color="auto" w:sz="0" w:space="0"/>
          <w:shd w:val="clear" w:fill="FFFFFF"/>
          <w:vertAlign w:val="baseline"/>
          <w:lang w:val="en-US"/>
        </w:rPr>
        <w:t>Another difficulty is that sometimes his lecturer, who comes from India has a strong accent, so he hopes there are two captions for the recording, one is his mother tongue and another one is English. These functions on </w:t>
      </w:r>
      <w:r>
        <w:rPr>
          <w:rFonts w:hint="default" w:ascii="Calibri" w:hAnsi="Calibri" w:eastAsia="Segoe UI" w:cs="Calibri"/>
          <w:b w:val="0"/>
          <w:i w:val="0"/>
          <w:caps w:val="0"/>
          <w:color w:val="auto"/>
          <w:spacing w:val="0"/>
          <w:sz w:val="28"/>
          <w:szCs w:val="28"/>
          <w:bdr w:val="none" w:color="auto" w:sz="0" w:space="0"/>
          <w:shd w:val="clear" w:fill="FFFFFF"/>
          <w:vertAlign w:val="baseline"/>
        </w:rPr>
        <w:t>the new learning management system</w:t>
      </w:r>
      <w:r>
        <w:rPr>
          <w:rFonts w:hint="default" w:ascii="Calibri" w:hAnsi="Calibri" w:eastAsia="Segoe UI" w:cs="Calibri"/>
          <w:b w:val="0"/>
          <w:i w:val="0"/>
          <w:caps w:val="0"/>
          <w:color w:val="auto"/>
          <w:spacing w:val="0"/>
          <w:sz w:val="28"/>
          <w:szCs w:val="28"/>
          <w:bdr w:val="none" w:color="auto" w:sz="0" w:space="0"/>
          <w:shd w:val="clear" w:fill="FFFFFF"/>
          <w:vertAlign w:val="baseline"/>
          <w:lang w:val="en-US"/>
        </w:rPr>
        <w:t> really make Mark improve his study efficiency. Now, He has confidence in maintaining and improving his WAM and then apply for a PhD in the future.</w:t>
      </w:r>
      <w:r>
        <w:rPr>
          <w:rFonts w:hint="default" w:ascii="Calibri" w:hAnsi="Calibri" w:eastAsia="Segoe UI" w:cs="Calibri"/>
          <w:b w:val="0"/>
          <w:i w:val="0"/>
          <w:caps w:val="0"/>
          <w:color w:val="auto"/>
          <w:spacing w:val="0"/>
          <w:sz w:val="28"/>
          <w:szCs w:val="28"/>
          <w:bdr w:val="none" w:color="auto" w:sz="0" w:space="0"/>
          <w:shd w:val="clear" w:fill="FFFFFF"/>
          <w:vertAlign w:val="baseline"/>
        </w:rPr>
        <w:t> </w:t>
      </w:r>
    </w:p>
    <w:p>
      <w:r>
        <w:drawing>
          <wp:inline distT="0" distB="0" distL="114300" distR="114300">
            <wp:extent cx="5267960" cy="2868295"/>
            <wp:effectExtent l="0" t="0" r="15240" b="1905"/>
            <wp:docPr id="4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39"/>
                    <pic:cNvPicPr>
                      <a:picLocks noChangeAspect="1"/>
                    </pic:cNvPicPr>
                  </pic:nvPicPr>
                  <pic:blipFill>
                    <a:blip r:embed="rId560"/>
                    <a:stretch>
                      <a:fillRect/>
                    </a:stretch>
                  </pic:blipFill>
                  <pic:spPr>
                    <a:xfrm>
                      <a:off x="0" y="0"/>
                      <a:ext cx="5267960" cy="2868295"/>
                    </a:xfrm>
                    <a:prstGeom prst="rect">
                      <a:avLst/>
                    </a:prstGeom>
                    <a:noFill/>
                    <a:ln w="9525">
                      <a:noFill/>
                    </a:ln>
                  </pic:spPr>
                </pic:pic>
              </a:graphicData>
            </a:graphic>
          </wp:inline>
        </w:drawing>
      </w:r>
    </w:p>
    <w:p/>
    <w:p/>
    <w:p>
      <w:r>
        <w:t>Q2</w:t>
      </w:r>
      <w:r>
        <w:drawing>
          <wp:inline distT="0" distB="0" distL="114300" distR="114300">
            <wp:extent cx="5273040" cy="1664335"/>
            <wp:effectExtent l="0" t="0" r="10160" b="12065"/>
            <wp:docPr id="4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0"/>
                    <pic:cNvPicPr>
                      <a:picLocks noChangeAspect="1"/>
                    </pic:cNvPicPr>
                  </pic:nvPicPr>
                  <pic:blipFill>
                    <a:blip r:embed="rId561"/>
                    <a:stretch>
                      <a:fillRect/>
                    </a:stretch>
                  </pic:blipFill>
                  <pic:spPr>
                    <a:xfrm>
                      <a:off x="0" y="0"/>
                      <a:ext cx="5273040" cy="1664335"/>
                    </a:xfrm>
                    <a:prstGeom prst="rect">
                      <a:avLst/>
                    </a:prstGeom>
                    <a:noFill/>
                    <a:ln w="9525">
                      <a:noFill/>
                    </a:ln>
                  </pic:spPr>
                </pic:pic>
              </a:graphicData>
            </a:graphic>
          </wp:inline>
        </w:drawing>
      </w:r>
    </w:p>
    <w:p>
      <w:r>
        <w:drawing>
          <wp:inline distT="0" distB="0" distL="114300" distR="114300">
            <wp:extent cx="5266055" cy="2809875"/>
            <wp:effectExtent l="0" t="0" r="17145" b="9525"/>
            <wp:docPr id="4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
                    <pic:cNvPicPr>
                      <a:picLocks noChangeAspect="1"/>
                    </pic:cNvPicPr>
                  </pic:nvPicPr>
                  <pic:blipFill>
                    <a:blip r:embed="rId562"/>
                    <a:stretch>
                      <a:fillRect/>
                    </a:stretch>
                  </pic:blipFill>
                  <pic:spPr>
                    <a:xfrm>
                      <a:off x="0" y="0"/>
                      <a:ext cx="5266055" cy="2809875"/>
                    </a:xfrm>
                    <a:prstGeom prst="rect">
                      <a:avLst/>
                    </a:prstGeom>
                    <a:noFill/>
                    <a:ln w="9525">
                      <a:noFill/>
                    </a:ln>
                  </pic:spPr>
                </pic:pic>
              </a:graphicData>
            </a:graphic>
          </wp:inline>
        </w:drawing>
      </w:r>
    </w:p>
    <w:p>
      <w:pPr>
        <w:rPr>
          <w:rFonts w:hint="default"/>
        </w:rPr>
      </w:pPr>
      <w:r>
        <w:rPr>
          <w:rFonts w:hint="default"/>
        </w:rPr>
        <w:t>During user feedback session</w:t>
      </w:r>
    </w:p>
    <w:p>
      <w:pPr>
        <w:rPr>
          <w:rFonts w:hint="default"/>
        </w:rPr>
      </w:pPr>
      <w:r>
        <w:rPr>
          <w:rFonts w:hint="default"/>
        </w:rPr>
        <w:t>• Ensure that the participant understands the purpose of the session and understands exactly what kind of observation and recording is taking place</w:t>
      </w:r>
    </w:p>
    <w:p>
      <w:pPr>
        <w:rPr>
          <w:rFonts w:hint="default"/>
        </w:rPr>
      </w:pPr>
      <w:r>
        <w:rPr>
          <w:rFonts w:hint="default"/>
        </w:rPr>
        <w:t>• Ensure that the participant does not feel uncomfortable (either physically or mentally)</w:t>
      </w:r>
    </w:p>
    <w:p>
      <w:pPr>
        <w:rPr>
          <w:rFonts w:hint="default"/>
        </w:rPr>
      </w:pPr>
      <w:r>
        <w:rPr>
          <w:rFonts w:hint="default"/>
        </w:rPr>
        <w:t>• Ensure that you do not pass judgement on the participant's performance or opinions</w:t>
      </w:r>
    </w:p>
    <w:p>
      <w:pPr>
        <w:rPr>
          <w:rFonts w:hint="default"/>
        </w:rPr>
      </w:pPr>
      <w:r>
        <w:rPr>
          <w:rFonts w:hint="default"/>
        </w:rPr>
        <w:t>Privacy, observers &amp; recording of data</w:t>
      </w:r>
    </w:p>
    <w:p>
      <w:pPr>
        <w:rPr>
          <w:rFonts w:hint="default"/>
        </w:rPr>
      </w:pPr>
    </w:p>
    <w:p>
      <w:pPr>
        <w:rPr>
          <w:rFonts w:hint="default"/>
        </w:rPr>
      </w:pPr>
      <w:r>
        <w:rPr>
          <w:rFonts w:hint="default"/>
        </w:rPr>
        <w:t>Assure them that the information and opinions they provide will be used only for research purposes.</w:t>
      </w:r>
    </w:p>
    <w:p>
      <w:pPr>
        <w:rPr>
          <w:rFonts w:hint="default"/>
        </w:rPr>
      </w:pPr>
    </w:p>
    <w:p>
      <w:pPr>
        <w:rPr>
          <w:rFonts w:hint="default"/>
        </w:rPr>
      </w:pPr>
      <w:r>
        <w:rPr>
          <w:rFonts w:hint="default"/>
        </w:rPr>
        <w:t>e.g. Representatives from the companies involved in the research will be observing the session [eg from behind the one-way mirror/via CCTV].</w:t>
      </w:r>
    </w:p>
    <w:p>
      <w:pPr>
        <w:rPr>
          <w:rFonts w:hint="default"/>
        </w:rPr>
      </w:pPr>
      <w:r>
        <w:rPr>
          <w:rFonts w:hint="default"/>
        </w:rPr>
        <w:t>Example data use</w:t>
      </w:r>
    </w:p>
    <w:p>
      <w:pPr>
        <w:rPr>
          <w:rFonts w:hint="default"/>
        </w:rPr>
      </w:pPr>
    </w:p>
    <w:p>
      <w:pPr>
        <w:rPr>
          <w:rFonts w:hint="default"/>
        </w:rPr>
      </w:pPr>
      <w:r>
        <w:rPr>
          <w:rFonts w:hint="default"/>
        </w:rPr>
        <w:t>• The data recorded may be used for:</w:t>
      </w:r>
    </w:p>
    <w:p>
      <w:pPr>
        <w:rPr>
          <w:rFonts w:hint="default"/>
        </w:rPr>
      </w:pPr>
    </w:p>
    <w:p>
      <w:pPr>
        <w:rPr>
          <w:rFonts w:hint="default"/>
        </w:rPr>
      </w:pPr>
      <w:r>
        <w:rPr>
          <w:rFonts w:hint="default"/>
        </w:rPr>
        <w:t>– Analysis, to review interactions after the session</w:t>
      </w:r>
    </w:p>
    <w:p>
      <w:pPr>
        <w:rPr>
          <w:rFonts w:hint="default"/>
        </w:rPr>
      </w:pPr>
    </w:p>
    <w:p>
      <w:pPr>
        <w:rPr>
          <w:rFonts w:hint="default"/>
        </w:rPr>
      </w:pPr>
      <w:r>
        <w:rPr>
          <w:rFonts w:hint="default"/>
        </w:rPr>
        <w:t>– Documenting the findings of the session</w:t>
      </w:r>
    </w:p>
    <w:p>
      <w:pPr>
        <w:rPr>
          <w:rFonts w:hint="default"/>
        </w:rPr>
      </w:pPr>
    </w:p>
    <w:p>
      <w:pPr>
        <w:rPr>
          <w:rFonts w:hint="default"/>
        </w:rPr>
      </w:pPr>
      <w:r>
        <w:rPr>
          <w:rFonts w:hint="default"/>
        </w:rPr>
        <w:t>– Providing feedback to the project team about the design and how well it does/does not meet peoples` needs or communicating the same to other stakeholders within the organisation sponsoring the research</w:t>
      </w:r>
    </w:p>
    <w:p>
      <w:pPr>
        <w:rPr>
          <w:rFonts w:hint="default"/>
        </w:rPr>
      </w:pPr>
    </w:p>
    <w:p>
      <w:pPr>
        <w:rPr>
          <w:rFonts w:hint="default"/>
        </w:rPr>
      </w:pPr>
      <w:r>
        <w:rPr>
          <w:rFonts w:hint="default"/>
        </w:rPr>
        <w:t>– Teaching or training purposes by [researcher] or [client] but only for demonstrating the process of a typical research session</w:t>
      </w:r>
    </w:p>
    <w:p>
      <w:pPr>
        <w:rPr>
          <w:rFonts w:hint="default"/>
        </w:rPr>
      </w:pPr>
    </w:p>
    <w:p>
      <w:pPr>
        <w:rPr>
          <w:rFonts w:hint="default"/>
        </w:rPr>
      </w:pPr>
      <w:r>
        <w:rPr>
          <w:rFonts w:hint="default"/>
        </w:rPr>
        <w:t>Consent Form</w:t>
      </w:r>
    </w:p>
    <w:p>
      <w:pPr>
        <w:rPr>
          <w:rFonts w:hint="default"/>
        </w:rPr>
      </w:pPr>
      <w:r>
        <w:rPr>
          <w:rFonts w:hint="default"/>
        </w:rPr>
        <w:t>• Before a study/interview have the participant sign a consent form giving his/her permission for you to observe and/or record their comments and performance</w:t>
      </w:r>
    </w:p>
    <w:p>
      <w:pPr>
        <w:rPr>
          <w:rFonts w:hint="default"/>
        </w:rPr>
      </w:pPr>
      <w:r>
        <w:rPr>
          <w:rFonts w:hint="default"/>
        </w:rPr>
        <w:t>• Ensure that the participant's identity remains confidential</w:t>
      </w:r>
    </w:p>
    <w:p>
      <w:pPr>
        <w:rPr>
          <w:rFonts w:hint="default"/>
        </w:rPr>
      </w:pPr>
      <w:r>
        <w:rPr>
          <w:rFonts w:hint="default"/>
        </w:rPr>
        <w:t>• Allow the participant to terminate the session at any time</w:t>
      </w:r>
    </w:p>
    <w:p>
      <w:pPr>
        <w:rPr>
          <w:rFonts w:hint="default"/>
        </w:rPr>
      </w:pPr>
      <w:r>
        <w:rPr>
          <w:rFonts w:hint="default"/>
        </w:rPr>
        <w:t>Assure them that the information and opinions they provide will be used only for research purposes.</w:t>
      </w:r>
    </w:p>
    <w:p>
      <w:pPr>
        <w:rPr>
          <w:rFonts w:hint="default"/>
        </w:rPr>
      </w:pPr>
    </w:p>
    <w:p>
      <w:pPr>
        <w:rPr>
          <w:rFonts w:hint="default"/>
        </w:rPr>
      </w:pPr>
      <w:r>
        <w:rPr>
          <w:rFonts w:hint="default"/>
        </w:rPr>
        <w:t>e.g. Representatives from the companies involved in the research will be observing the session [eg from behind the one-way mirror/via CCTV].</w:t>
      </w:r>
    </w:p>
    <w:p>
      <w:pPr>
        <w:rPr>
          <w:rFonts w:hint="default"/>
        </w:rPr>
      </w:pPr>
      <w:r>
        <w:rPr>
          <w:rFonts w:hint="default"/>
        </w:rPr>
        <w:t>The data recorded may be used for:</w:t>
      </w:r>
    </w:p>
    <w:p>
      <w:pPr>
        <w:rPr>
          <w:rFonts w:hint="default"/>
        </w:rPr>
      </w:pPr>
      <w:r>
        <w:rPr>
          <w:rFonts w:hint="default"/>
        </w:rPr>
        <w:t>– Analysis, to review interactions after the session</w:t>
      </w:r>
    </w:p>
    <w:p>
      <w:pPr>
        <w:rPr>
          <w:rFonts w:hint="default"/>
        </w:rPr>
      </w:pPr>
      <w:r>
        <w:rPr>
          <w:rFonts w:hint="default"/>
        </w:rPr>
        <w:t>– Documenting the findings of the session</w:t>
      </w:r>
    </w:p>
    <w:p>
      <w:pPr>
        <w:rPr>
          <w:rFonts w:hint="default"/>
        </w:rPr>
      </w:pPr>
      <w:r>
        <w:rPr>
          <w:rFonts w:hint="default"/>
        </w:rPr>
        <w:t>– Providing feedback to the project team about the design and how well it does/does not meet peoples` needs or communicating the same to other stakeholders within the organisation sponsoring the research</w:t>
      </w:r>
    </w:p>
    <w:p>
      <w:pPr>
        <w:rPr>
          <w:rFonts w:hint="default"/>
        </w:rPr>
      </w:pPr>
    </w:p>
    <w:p>
      <w:pPr>
        <w:rPr>
          <w:rFonts w:hint="default"/>
        </w:rPr>
      </w:pPr>
      <w:r>
        <w:rPr>
          <w:rFonts w:hint="default"/>
        </w:rPr>
        <w:t>– Teaching or training purposes by [researcher] or [client] but only for demonstrating the process of a typical research session</w:t>
      </w:r>
    </w:p>
    <w:p>
      <w:pPr>
        <w:rPr>
          <w:rFonts w:hint="default"/>
        </w:rPr>
      </w:pPr>
      <w:r>
        <w:rPr>
          <w:rFonts w:hint="default"/>
        </w:rPr>
        <w:t>Before</w:t>
      </w:r>
    </w:p>
    <w:p>
      <w:pPr>
        <w:rPr>
          <w:rFonts w:hint="default"/>
        </w:rPr>
      </w:pPr>
    </w:p>
    <w:p>
      <w:pPr>
        <w:rPr>
          <w:rFonts w:hint="default"/>
        </w:rPr>
      </w:pPr>
      <w:r>
        <w:rPr>
          <w:rFonts w:hint="default"/>
        </w:rPr>
        <w:t>• Plan the interview or session in advance and develop a written protocol (agenda) of what will be achieved in the session</w:t>
      </w:r>
    </w:p>
    <w:p>
      <w:pPr>
        <w:rPr>
          <w:rFonts w:hint="default"/>
        </w:rPr>
      </w:pPr>
    </w:p>
    <w:p>
      <w:pPr>
        <w:rPr>
          <w:rFonts w:hint="default"/>
        </w:rPr>
      </w:pPr>
      <w:r>
        <w:rPr>
          <w:rFonts w:hint="default"/>
        </w:rPr>
        <w:t>• Consider the duration of the session</w:t>
      </w:r>
    </w:p>
    <w:p>
      <w:pPr>
        <w:rPr>
          <w:rFonts w:hint="default"/>
        </w:rPr>
      </w:pPr>
    </w:p>
    <w:p>
      <w:pPr>
        <w:rPr>
          <w:rFonts w:hint="default"/>
        </w:rPr>
      </w:pPr>
      <w:r>
        <w:rPr>
          <w:rFonts w:hint="default"/>
        </w:rPr>
        <w:t>• Prepare consent documentation</w:t>
      </w:r>
    </w:p>
    <w:p>
      <w:pPr>
        <w:rPr>
          <w:rFonts w:hint="default"/>
        </w:rPr>
      </w:pPr>
    </w:p>
    <w:p>
      <w:pPr>
        <w:rPr>
          <w:rFonts w:hint="default"/>
        </w:rPr>
      </w:pPr>
      <w:r>
        <w:rPr>
          <w:rFonts w:hint="default"/>
        </w:rPr>
        <w:t>• Prepare any other documentation (background, prototypes, questionnaires)</w:t>
      </w:r>
    </w:p>
    <w:p>
      <w:pPr>
        <w:rPr>
          <w:rFonts w:hint="default"/>
        </w:rPr>
      </w:pPr>
    </w:p>
    <w:p>
      <w:pPr>
        <w:rPr>
          <w:rFonts w:hint="default"/>
        </w:rPr>
      </w:pPr>
      <w:r>
        <w:rPr>
          <w:rFonts w:hint="default"/>
        </w:rPr>
        <w:t>• Find participants</w:t>
      </w:r>
    </w:p>
    <w:p>
      <w:pPr>
        <w:rPr>
          <w:rFonts w:hint="default"/>
        </w:rPr>
      </w:pPr>
      <w:r>
        <w:rPr>
          <w:rFonts w:hint="default"/>
        </w:rPr>
        <w:t>During</w:t>
      </w:r>
    </w:p>
    <w:p>
      <w:pPr>
        <w:rPr>
          <w:rFonts w:hint="default"/>
        </w:rPr>
      </w:pPr>
    </w:p>
    <w:p>
      <w:pPr>
        <w:rPr>
          <w:rFonts w:hint="default"/>
        </w:rPr>
      </w:pPr>
      <w:r>
        <w:rPr>
          <w:rFonts w:hint="default"/>
        </w:rPr>
        <w:t>• Welcome the participant</w:t>
      </w:r>
    </w:p>
    <w:p>
      <w:pPr>
        <w:rPr>
          <w:rFonts w:hint="default"/>
        </w:rPr>
      </w:pPr>
    </w:p>
    <w:p>
      <w:pPr>
        <w:rPr>
          <w:rFonts w:hint="default"/>
        </w:rPr>
      </w:pPr>
      <w:r>
        <w:rPr>
          <w:rFonts w:hint="default"/>
        </w:rPr>
        <w:t>• Make them feel comfortable</w:t>
      </w:r>
    </w:p>
    <w:p>
      <w:pPr>
        <w:rPr>
          <w:rFonts w:hint="default"/>
        </w:rPr>
      </w:pPr>
    </w:p>
    <w:p>
      <w:pPr>
        <w:rPr>
          <w:rFonts w:hint="default"/>
        </w:rPr>
      </w:pPr>
      <w:r>
        <w:rPr>
          <w:rFonts w:hint="default"/>
        </w:rPr>
        <w:t>• Give an introduction to the purpose of the session</w:t>
      </w:r>
    </w:p>
    <w:p>
      <w:pPr>
        <w:rPr>
          <w:rFonts w:hint="default"/>
        </w:rPr>
      </w:pPr>
    </w:p>
    <w:p>
      <w:pPr>
        <w:rPr>
          <w:rFonts w:hint="default"/>
        </w:rPr>
      </w:pPr>
      <w:r>
        <w:rPr>
          <w:rFonts w:hint="default"/>
        </w:rPr>
        <w:t>• Provide an opportunity to ask questions</w:t>
      </w:r>
    </w:p>
    <w:p>
      <w:pPr>
        <w:rPr>
          <w:rFonts w:hint="default"/>
        </w:rPr>
      </w:pPr>
    </w:p>
    <w:p>
      <w:pPr>
        <w:rPr>
          <w:rFonts w:hint="default"/>
        </w:rPr>
      </w:pPr>
      <w:r>
        <w:rPr>
          <w:rFonts w:hint="default"/>
        </w:rPr>
        <w:t>• Provide and complete the consent form (2 copies)</w:t>
      </w:r>
    </w:p>
    <w:p>
      <w:pPr>
        <w:rPr>
          <w:rFonts w:hint="default"/>
        </w:rPr>
      </w:pPr>
      <w:r>
        <w:rPr>
          <w:rFonts w:hint="default"/>
        </w:rPr>
        <w:t>After</w:t>
      </w:r>
    </w:p>
    <w:p>
      <w:pPr>
        <w:rPr>
          <w:rFonts w:hint="default"/>
        </w:rPr>
      </w:pPr>
    </w:p>
    <w:p>
      <w:pPr>
        <w:rPr>
          <w:rFonts w:hint="default"/>
        </w:rPr>
      </w:pPr>
      <w:r>
        <w:rPr>
          <w:rFonts w:hint="default"/>
        </w:rPr>
        <w:t>• Provide an opportunity for them to ask questions</w:t>
      </w:r>
    </w:p>
    <w:p>
      <w:pPr>
        <w:rPr>
          <w:rFonts w:hint="default"/>
        </w:rPr>
      </w:pPr>
    </w:p>
    <w:p>
      <w:pPr>
        <w:rPr>
          <w:rFonts w:hint="default"/>
        </w:rPr>
      </w:pPr>
      <w:r>
        <w:rPr>
          <w:rFonts w:hint="default"/>
        </w:rPr>
        <w:t>• Ensure they have a copy of the consent forms</w:t>
      </w:r>
    </w:p>
    <w:p>
      <w:pPr>
        <w:rPr>
          <w:rFonts w:hint="default"/>
        </w:rPr>
      </w:pPr>
      <w:r>
        <w:rPr>
          <w:rFonts w:hint="default"/>
        </w:rPr>
        <w:t>• Thank them for their time</w:t>
      </w:r>
    </w:p>
    <w:p>
      <w:pPr>
        <w:rPr>
          <w:rFonts w:hint="default"/>
        </w:rPr>
      </w:pPr>
    </w:p>
    <w:p>
      <w:pPr>
        <w:rPr>
          <w:rFonts w:hint="default"/>
        </w:rPr>
      </w:pPr>
      <w:r>
        <w:rPr>
          <w:rFonts w:hint="default"/>
        </w:rPr>
        <w:t>Q3</w:t>
      </w:r>
    </w:p>
    <w:p>
      <w:pPr>
        <w:rPr>
          <w:rFonts w:hint="default"/>
        </w:rPr>
      </w:pPr>
      <w:r>
        <w:drawing>
          <wp:inline distT="0" distB="0" distL="114300" distR="114300">
            <wp:extent cx="5273040" cy="2303780"/>
            <wp:effectExtent l="0" t="0" r="10160" b="7620"/>
            <wp:docPr id="41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2"/>
                    <pic:cNvPicPr>
                      <a:picLocks noChangeAspect="1"/>
                    </pic:cNvPicPr>
                  </pic:nvPicPr>
                  <pic:blipFill>
                    <a:blip r:embed="rId563"/>
                    <a:stretch>
                      <a:fillRect/>
                    </a:stretch>
                  </pic:blipFill>
                  <pic:spPr>
                    <a:xfrm>
                      <a:off x="0" y="0"/>
                      <a:ext cx="5273040" cy="2303780"/>
                    </a:xfrm>
                    <a:prstGeom prst="rect">
                      <a:avLst/>
                    </a:prstGeom>
                    <a:noFill/>
                    <a:ln w="9525">
                      <a:noFill/>
                    </a:ln>
                  </pic:spPr>
                </pic:pic>
              </a:graphicData>
            </a:graphic>
          </wp:inline>
        </w:drawing>
      </w:r>
    </w:p>
    <w:p>
      <w:pPr>
        <w:rPr>
          <w:rFonts w:hint="default"/>
        </w:rPr>
      </w:pPr>
      <w:r>
        <w:rPr>
          <w:rFonts w:hint="default"/>
        </w:rPr>
        <w:t>Affordances</w:t>
      </w:r>
    </w:p>
    <w:p>
      <w:pPr>
        <w:rPr>
          <w:rFonts w:hint="default"/>
          <w:b/>
          <w:bCs/>
        </w:rPr>
      </w:pPr>
      <w:r>
        <w:rPr>
          <w:rFonts w:hint="default"/>
        </w:rPr>
        <w:t>• "the perceived and actual properties of the thing, primarily those fundamental properties that determine just how the thing could possibly be used"，</w:t>
      </w:r>
      <w:r>
        <w:rPr>
          <w:rFonts w:hint="default"/>
          <w:b/>
          <w:bCs/>
        </w:rPr>
        <w:t>• "affordances give strong clues to the operations of things"，Refers to an attribute of an object that allows people to know how to use it</w:t>
      </w:r>
    </w:p>
    <w:p>
      <w:pPr>
        <w:rPr>
          <w:rFonts w:hint="default"/>
          <w:b/>
          <w:bCs/>
        </w:rPr>
      </w:pPr>
      <w:r>
        <w:rPr>
          <w:rFonts w:hint="default"/>
          <w:b/>
          <w:bCs/>
        </w:rPr>
        <w:t>What does ‘affordance’ have to offer interaction design?对hci对重要性</w:t>
      </w:r>
    </w:p>
    <w:p>
      <w:pPr>
        <w:rPr>
          <w:rFonts w:hint="default"/>
        </w:rPr>
      </w:pPr>
      <w:r>
        <w:rPr>
          <w:rFonts w:hint="default"/>
        </w:rPr>
        <w:t>• Interfaces are virtual and do not have affordances like physical objects</w:t>
      </w:r>
    </w:p>
    <w:p>
      <w:pPr>
        <w:rPr>
          <w:rFonts w:hint="default"/>
        </w:rPr>
      </w:pPr>
      <w:r>
        <w:rPr>
          <w:rFonts w:hint="default"/>
        </w:rPr>
        <w:t>• Norman argues it does not make sense to talk about interfaces in terms of ‘real’ affordances</w:t>
      </w:r>
    </w:p>
    <w:p>
      <w:pPr>
        <w:rPr>
          <w:rFonts w:hint="default"/>
        </w:rPr>
      </w:pPr>
      <w:r>
        <w:rPr>
          <w:rFonts w:hint="default"/>
        </w:rPr>
        <w:t>• Instead interfaces are better conceptualised as ‘perceived’ affordances</w:t>
      </w:r>
    </w:p>
    <w:p>
      <w:pPr>
        <w:rPr>
          <w:rFonts w:hint="default"/>
        </w:rPr>
      </w:pPr>
      <w:r>
        <w:rPr>
          <w:rFonts w:hint="default"/>
        </w:rPr>
        <w:t>– Learned conventions of arbitrary mappings between action and effect at the interface</w:t>
      </w:r>
    </w:p>
    <w:p>
      <w:pPr>
        <w:rPr>
          <w:rFonts w:hint="default"/>
        </w:rPr>
      </w:pPr>
      <w:r>
        <w:rPr>
          <w:rFonts w:hint="default"/>
        </w:rPr>
        <w:t>– Some mappings are better than others</w:t>
      </w:r>
    </w:p>
    <w:p>
      <w:pPr>
        <w:rPr>
          <w:rFonts w:hint="default"/>
        </w:rPr>
      </w:pPr>
    </w:p>
    <w:p>
      <w:pPr>
        <w:rPr>
          <w:rFonts w:hint="default"/>
        </w:rPr>
      </w:pPr>
      <w:r>
        <w:rPr>
          <w:rFonts w:hint="default"/>
        </w:rPr>
        <w:t>Eg：scrollbars to afford moving up and down, icons to afford clicking on。</w:t>
      </w:r>
    </w:p>
    <w:p>
      <w:pPr>
        <w:rPr>
          <w:rFonts w:hint="default"/>
        </w:rPr>
      </w:pPr>
      <w:r>
        <w:rPr>
          <w:rFonts w:hint="default"/>
        </w:rPr>
        <w:t>a mouse button invites pushing, a door handle affords pulling。</w:t>
      </w:r>
    </w:p>
    <w:p>
      <w:r>
        <w:drawing>
          <wp:inline distT="0" distB="0" distL="114300" distR="114300">
            <wp:extent cx="5270500" cy="2808605"/>
            <wp:effectExtent l="0" t="0" r="12700" b="10795"/>
            <wp:docPr id="4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3"/>
                    <pic:cNvPicPr>
                      <a:picLocks noChangeAspect="1"/>
                    </pic:cNvPicPr>
                  </pic:nvPicPr>
                  <pic:blipFill>
                    <a:blip r:embed="rId564"/>
                    <a:stretch>
                      <a:fillRect/>
                    </a:stretch>
                  </pic:blipFill>
                  <pic:spPr>
                    <a:xfrm>
                      <a:off x="0" y="0"/>
                      <a:ext cx="5270500" cy="2808605"/>
                    </a:xfrm>
                    <a:prstGeom prst="rect">
                      <a:avLst/>
                    </a:prstGeom>
                    <a:noFill/>
                    <a:ln w="9525">
                      <a:noFill/>
                    </a:ln>
                  </pic:spPr>
                </pic:pic>
              </a:graphicData>
            </a:graphic>
          </wp:inline>
        </w:drawing>
      </w:r>
    </w:p>
    <w:p>
      <w:r>
        <w:t>给online、shopping的drag sth into cart</w:t>
      </w:r>
    </w:p>
    <w:p>
      <w:r>
        <w:rPr>
          <w:sz w:val="21"/>
        </w:rPr>
        <mc:AlternateContent>
          <mc:Choice Requires="wps">
            <w:drawing>
              <wp:anchor distT="0" distB="0" distL="114300" distR="114300" simplePos="0" relativeHeight="251927552" behindDoc="0" locked="0" layoutInCell="1" allowOverlap="1">
                <wp:simplePos x="0" y="0"/>
                <wp:positionH relativeFrom="column">
                  <wp:posOffset>428625</wp:posOffset>
                </wp:positionH>
                <wp:positionV relativeFrom="paragraph">
                  <wp:posOffset>1791335</wp:posOffset>
                </wp:positionV>
                <wp:extent cx="3448685" cy="1764030"/>
                <wp:effectExtent l="9525" t="9525" r="21590" b="29845"/>
                <wp:wrapNone/>
                <wp:docPr id="421" name="Ink 421"/>
                <wp:cNvGraphicFramePr/>
                <a:graphic xmlns:a="http://schemas.openxmlformats.org/drawingml/2006/main">
                  <a:graphicData uri="http://schemas.microsoft.com/office/word/2010/wordprocessingInk">
                    <mc:AlternateContent xmlns:a14="http://schemas.microsoft.com/office/drawing/2010/main">
                      <mc:Choice Requires="a14">
                        <w14:contentPart bwMode="clr" r:id="rId565">
                          <w14:nvContentPartPr>
                            <w14:cNvPr id="421" name="Ink 421"/>
                            <w14:cNvContentPartPr/>
                          </w14:nvContentPartPr>
                          <w14:xfrm>
                            <a:off x="1571625" y="2705735"/>
                            <a:ext cx="3448685" cy="1764030"/>
                          </w14:xfrm>
                        </w14:contentPart>
                      </mc:Choice>
                    </mc:AlternateContent>
                  </a:graphicData>
                </a:graphic>
              </wp:anchor>
            </w:drawing>
          </mc:Choice>
          <mc:Fallback>
            <w:pict>
              <v:shape id="_x0000_s1026" o:spid="_x0000_s1026" o:spt="75" style="position:absolute;left:0pt;margin-left:33.75pt;margin-top:141.05pt;height:138.9pt;width:271.55pt;z-index:251927552;mso-width-relative:page;mso-height-relative:page;" coordsize="21600,21600" o:gfxdata="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">
                <v:imagedata r:id="rId566" o:title=""/>
                <o:lock v:ext="edit"/>
              </v:shape>
            </w:pict>
          </mc:Fallback>
        </mc:AlternateContent>
      </w:r>
      <w:r>
        <w:rPr>
          <w:sz w:val="21"/>
        </w:rPr>
        <mc:AlternateContent>
          <mc:Choice Requires="wps">
            <w:drawing>
              <wp:anchor distT="0" distB="0" distL="114300" distR="114300" simplePos="0" relativeHeight="251926528" behindDoc="0" locked="0" layoutInCell="1" allowOverlap="1">
                <wp:simplePos x="0" y="0"/>
                <wp:positionH relativeFrom="column">
                  <wp:posOffset>3483610</wp:posOffset>
                </wp:positionH>
                <wp:positionV relativeFrom="paragraph">
                  <wp:posOffset>1858645</wp:posOffset>
                </wp:positionV>
                <wp:extent cx="1663700" cy="1643380"/>
                <wp:effectExtent l="9525" t="9525" r="28575" b="23495"/>
                <wp:wrapNone/>
                <wp:docPr id="420" name="Ink 420"/>
                <wp:cNvGraphicFramePr/>
                <a:graphic xmlns:a="http://schemas.openxmlformats.org/drawingml/2006/main">
                  <a:graphicData uri="http://schemas.microsoft.com/office/word/2010/wordprocessingInk">
                    <mc:AlternateContent xmlns:a14="http://schemas.microsoft.com/office/drawing/2010/main">
                      <mc:Choice Requires="a14">
                        <w14:contentPart bwMode="clr" r:id="rId567">
                          <w14:nvContentPartPr>
                            <w14:cNvPr id="420" name="Ink 420"/>
                            <w14:cNvContentPartPr/>
                          </w14:nvContentPartPr>
                          <w14:xfrm>
                            <a:off x="4626610" y="2773045"/>
                            <a:ext cx="1663700" cy="1643380"/>
                          </w14:xfrm>
                        </w14:contentPart>
                      </mc:Choice>
                    </mc:AlternateContent>
                  </a:graphicData>
                </a:graphic>
              </wp:anchor>
            </w:drawing>
          </mc:Choice>
          <mc:Fallback>
            <w:pict>
              <v:shape id="_x0000_s1026" o:spid="_x0000_s1026" o:spt="75" style="position:absolute;left:0pt;margin-left:274.3pt;margin-top:146.35pt;height:129.4pt;width:131pt;z-index:251926528;mso-width-relative:page;mso-height-relative:page;" coordsize="21600,21600" o:gfxdata="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">
                <v:imagedata r:id="rId568" o:title=""/>
                <o:lock v:ext="edit"/>
              </v:shape>
            </w:pict>
          </mc:Fallback>
        </mc:AlternateContent>
      </w:r>
      <w:r>
        <w:drawing>
          <wp:inline distT="0" distB="0" distL="114300" distR="114300">
            <wp:extent cx="5273675" cy="3436620"/>
            <wp:effectExtent l="0" t="0" r="9525" b="17780"/>
            <wp:docPr id="4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4"/>
                    <pic:cNvPicPr>
                      <a:picLocks noChangeAspect="1"/>
                    </pic:cNvPicPr>
                  </pic:nvPicPr>
                  <pic:blipFill>
                    <a:blip r:embed="rId569"/>
                    <a:stretch>
                      <a:fillRect/>
                    </a:stretch>
                  </pic:blipFill>
                  <pic:spPr>
                    <a:xfrm>
                      <a:off x="0" y="0"/>
                      <a:ext cx="5273675" cy="3436620"/>
                    </a:xfrm>
                    <a:prstGeom prst="rect">
                      <a:avLst/>
                    </a:prstGeom>
                    <a:noFill/>
                    <a:ln w="9525">
                      <a:noFill/>
                    </a:ln>
                  </pic:spPr>
                </pic:pic>
              </a:graphicData>
            </a:graphic>
          </wp:inline>
        </w:drawing>
      </w:r>
    </w:p>
    <w:p>
      <w:pPr>
        <w:rPr>
          <w:rFonts w:hint="default"/>
        </w:rPr>
      </w:pPr>
    </w:p>
    <w:p>
      <w:pPr>
        <w:rPr>
          <w:b/>
          <w:bCs/>
        </w:rPr>
      </w:pPr>
      <w:r>
        <w:rPr>
          <w:rFonts w:hint="default"/>
        </w:rPr>
        <w:t>Q4</w:t>
      </w:r>
      <w:r>
        <w:drawing>
          <wp:inline distT="0" distB="0" distL="114300" distR="114300">
            <wp:extent cx="5273040" cy="2564130"/>
            <wp:effectExtent l="0" t="0" r="10160" b="1270"/>
            <wp:docPr id="4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6"/>
                    <pic:cNvPicPr>
                      <a:picLocks noChangeAspect="1"/>
                    </pic:cNvPicPr>
                  </pic:nvPicPr>
                  <pic:blipFill>
                    <a:blip r:embed="rId570"/>
                    <a:stretch>
                      <a:fillRect/>
                    </a:stretch>
                  </pic:blipFill>
                  <pic:spPr>
                    <a:xfrm>
                      <a:off x="0" y="0"/>
                      <a:ext cx="5273040" cy="2564130"/>
                    </a:xfrm>
                    <a:prstGeom prst="rect">
                      <a:avLst/>
                    </a:prstGeom>
                    <a:noFill/>
                    <a:ln w="9525">
                      <a:noFill/>
                    </a:ln>
                  </pic:spPr>
                </pic:pic>
              </a:graphicData>
            </a:graphic>
          </wp:inline>
        </w:drawing>
      </w:r>
    </w:p>
    <w:p>
      <w:pPr>
        <w:pStyle w:val="5"/>
        <w:keepNext w:val="0"/>
        <w:keepLines w:val="0"/>
        <w:widowControl/>
        <w:suppressLineNumbers w:val="0"/>
        <w:spacing w:before="0" w:beforeAutospacing="0" w:after="0" w:afterAutospacing="0"/>
        <w:ind w:left="0" w:right="0"/>
        <w:rPr>
          <w:rFonts w:hint="default" w:ascii="Calibri" w:hAnsi="Calibri" w:cs="Calibri"/>
          <w:sz w:val="36"/>
          <w:szCs w:val="36"/>
          <w:lang/>
        </w:rPr>
      </w:pPr>
      <w:r>
        <w:rPr>
          <w:rFonts w:ascii="Calibri" w:hAnsi="Calibri" w:cs="Calibri"/>
          <w:sz w:val="36"/>
          <w:szCs w:val="36"/>
          <w:lang w:eastAsia="zh-CN"/>
        </w:rPr>
        <w:t>The</w:t>
      </w:r>
      <w:r>
        <w:rPr>
          <w:rFonts w:hint="default" w:ascii="Calibri" w:hAnsi="Calibri" w:cs="Calibri"/>
          <w:sz w:val="36"/>
          <w:szCs w:val="36"/>
          <w:lang/>
        </w:rPr>
        <w:t> </w:t>
      </w:r>
      <w:r>
        <w:rPr>
          <w:rFonts w:ascii="Arial" w:hAnsi="Arial" w:cs="Arial"/>
          <w:color w:val="EA4335"/>
          <w:sz w:val="24"/>
          <w:szCs w:val="24"/>
          <w:shd w:val="clear" w:fill="FFFFFF"/>
          <w:lang/>
        </w:rPr>
        <w:t>Split Attention Effect</w:t>
      </w:r>
      <w:r>
        <w:rPr>
          <w:rFonts w:hint="default" w:ascii="Calibri" w:hAnsi="Calibri" w:cs="Calibri"/>
          <w:sz w:val="36"/>
          <w:szCs w:val="36"/>
          <w:lang/>
        </w:rPr>
        <w:t xml:space="preserve"> occurs when students have to refer to two different sources of information </w:t>
      </w:r>
      <w:r>
        <w:rPr>
          <w:rFonts w:hint="default" w:ascii="Calibri" w:hAnsi="Calibri" w:cs="Calibri"/>
          <w:b/>
          <w:bCs/>
          <w:sz w:val="36"/>
          <w:szCs w:val="36"/>
          <w:lang/>
        </w:rPr>
        <w:t>simultaneously</w:t>
      </w:r>
      <w:r>
        <w:rPr>
          <w:rFonts w:hint="default" w:ascii="Calibri" w:hAnsi="Calibri" w:cs="Calibri"/>
          <w:sz w:val="36"/>
          <w:szCs w:val="36"/>
          <w:lang/>
        </w:rPr>
        <w:t xml:space="preserve"> when learning something. This creates an extra load on their brain as switching between tasks takes time, effort and energy.</w:t>
      </w:r>
    </w:p>
    <w:p>
      <w:pPr>
        <w:pStyle w:val="5"/>
        <w:keepNext w:val="0"/>
        <w:keepLines w:val="0"/>
        <w:widowControl/>
        <w:suppressLineNumbers w:val="0"/>
        <w:spacing w:before="0" w:beforeAutospacing="0" w:after="0" w:afterAutospacing="0"/>
        <w:ind w:left="0" w:right="0"/>
        <w:rPr>
          <w:rFonts w:hint="default" w:ascii="Calibri" w:hAnsi="Calibri" w:cs="Calibri"/>
          <w:sz w:val="36"/>
          <w:szCs w:val="36"/>
          <w:lang/>
        </w:rPr>
      </w:pPr>
    </w:p>
    <w:p>
      <w:pPr>
        <w:pStyle w:val="5"/>
        <w:keepNext w:val="0"/>
        <w:keepLines w:val="0"/>
        <w:widowControl/>
        <w:suppressLineNumbers w:val="0"/>
        <w:spacing w:before="0" w:beforeAutospacing="0" w:after="0" w:afterAutospacing="0"/>
        <w:ind w:left="0" w:right="0"/>
        <w:rPr>
          <w:rFonts w:hint="default" w:ascii="Calibri" w:hAnsi="Calibri" w:cs="Calibri"/>
          <w:sz w:val="36"/>
          <w:szCs w:val="36"/>
          <w:lang/>
        </w:rPr>
      </w:pPr>
      <w:r>
        <w:rPr>
          <w:rFonts w:hint="default" w:ascii="Calibri" w:hAnsi="Calibri" w:cs="Calibri"/>
          <w:sz w:val="36"/>
          <w:szCs w:val="36"/>
          <w:lang/>
        </w:rPr>
        <w:t>When information is structured such that it requires people to mentally integrate information that is physically split, this imposes an unnecessary burden on our limited WM.</w:t>
      </w:r>
    </w:p>
    <w:p>
      <w:pPr>
        <w:pStyle w:val="5"/>
        <w:keepNext w:val="0"/>
        <w:keepLines w:val="0"/>
        <w:widowControl/>
        <w:suppressLineNumbers w:val="0"/>
        <w:spacing w:before="0" w:beforeAutospacing="0" w:after="0" w:afterAutospacing="0"/>
        <w:ind w:left="0" w:right="0"/>
        <w:rPr>
          <w:rFonts w:hint="default" w:ascii="Calibri" w:hAnsi="Calibri" w:cs="Calibri"/>
          <w:sz w:val="36"/>
          <w:szCs w:val="36"/>
          <w:lang/>
        </w:rPr>
      </w:pPr>
    </w:p>
    <w:p>
      <w:pPr>
        <w:pStyle w:val="5"/>
        <w:keepNext w:val="0"/>
        <w:keepLines w:val="0"/>
        <w:widowControl/>
        <w:suppressLineNumbers w:val="0"/>
        <w:spacing w:before="0" w:beforeAutospacing="0" w:after="0" w:afterAutospacing="0"/>
        <w:ind w:left="0" w:right="0"/>
        <w:rPr>
          <w:rFonts w:hint="default" w:ascii="Calibri" w:hAnsi="Calibri" w:cs="Calibri"/>
          <w:sz w:val="36"/>
          <w:szCs w:val="36"/>
          <w:lang/>
        </w:rPr>
      </w:pPr>
      <w:r>
        <w:rPr>
          <w:rFonts w:hint="default" w:ascii="Calibri" w:hAnsi="Calibri" w:cs="Calibri"/>
          <w:sz w:val="36"/>
          <w:szCs w:val="36"/>
          <w:lang/>
        </w:rPr>
        <w:t>• Mutually referring sources of information should be physically integrated. This reduces the strain on our limited WM and frees up cognitive capacity for other processing.</w:t>
      </w:r>
    </w:p>
    <w:p>
      <w:pPr>
        <w:pStyle w:val="5"/>
        <w:keepNext w:val="0"/>
        <w:keepLines w:val="0"/>
        <w:widowControl/>
        <w:suppressLineNumbers w:val="0"/>
        <w:spacing w:before="0" w:beforeAutospacing="0" w:after="0" w:afterAutospacing="0"/>
        <w:ind w:left="0" w:right="0"/>
        <w:rPr>
          <w:rFonts w:hint="default" w:ascii="Calibri" w:hAnsi="Calibri" w:cs="Calibri"/>
          <w:sz w:val="36"/>
          <w:szCs w:val="36"/>
          <w:lang/>
        </w:rPr>
      </w:pPr>
    </w:p>
    <w:p>
      <w:pPr>
        <w:pStyle w:val="5"/>
        <w:keepNext w:val="0"/>
        <w:keepLines w:val="0"/>
        <w:widowControl/>
        <w:suppressLineNumbers w:val="0"/>
        <w:spacing w:before="0" w:beforeAutospacing="0" w:after="0" w:afterAutospacing="0"/>
        <w:ind w:left="0" w:right="0"/>
        <w:rPr>
          <w:rFonts w:hint="default" w:ascii="Calibri" w:hAnsi="Calibri" w:cs="Calibri"/>
          <w:b/>
          <w:bCs/>
          <w:sz w:val="36"/>
          <w:szCs w:val="36"/>
          <w:lang/>
        </w:rPr>
      </w:pPr>
      <w:r>
        <w:rPr>
          <w:rFonts w:hint="default" w:ascii="Calibri" w:hAnsi="Calibri" w:cs="Calibri"/>
          <w:b/>
          <w:bCs/>
          <w:sz w:val="36"/>
          <w:szCs w:val="36"/>
          <w:lang/>
        </w:rPr>
        <w:t>Applications of the Split Attention effect</w:t>
      </w:r>
    </w:p>
    <w:p>
      <w:pPr>
        <w:pStyle w:val="5"/>
        <w:keepNext w:val="0"/>
        <w:keepLines w:val="0"/>
        <w:widowControl/>
        <w:suppressLineNumbers w:val="0"/>
        <w:spacing w:before="0" w:beforeAutospacing="0" w:after="0" w:afterAutospacing="0"/>
        <w:ind w:left="0" w:right="0"/>
        <w:rPr>
          <w:rFonts w:hint="default" w:ascii="Calibri" w:hAnsi="Calibri" w:cs="Calibri"/>
          <w:sz w:val="36"/>
          <w:szCs w:val="36"/>
          <w:lang/>
        </w:rPr>
      </w:pPr>
    </w:p>
    <w:p>
      <w:pPr>
        <w:pStyle w:val="5"/>
        <w:keepNext w:val="0"/>
        <w:keepLines w:val="0"/>
        <w:widowControl/>
        <w:suppressLineNumbers w:val="0"/>
        <w:spacing w:before="0" w:beforeAutospacing="0" w:after="0" w:afterAutospacing="0"/>
        <w:ind w:left="0" w:right="0"/>
        <w:rPr>
          <w:rFonts w:hint="default" w:ascii="Calibri" w:hAnsi="Calibri" w:cs="Calibri"/>
          <w:sz w:val="36"/>
          <w:szCs w:val="36"/>
          <w:lang/>
        </w:rPr>
      </w:pPr>
      <w:r>
        <w:rPr>
          <w:rFonts w:hint="default" w:ascii="Calibri" w:hAnsi="Calibri" w:cs="Calibri"/>
          <w:sz w:val="36"/>
          <w:szCs w:val="36"/>
          <w:lang/>
        </w:rPr>
        <w:t>•</w:t>
      </w:r>
      <w:bookmarkStart w:id="2" w:name="_GoBack"/>
      <w:r>
        <w:rPr>
          <w:rFonts w:hint="default" w:ascii="Calibri" w:hAnsi="Calibri" w:cs="Calibri"/>
          <w:sz w:val="36"/>
          <w:szCs w:val="36"/>
          <w:lang/>
        </w:rPr>
        <w:t xml:space="preserve"> Text referring to a diagram should, when possible, be integrated into the diagram.</w:t>
      </w:r>
      <w:bookmarkEnd w:id="2"/>
    </w:p>
    <w:p>
      <w:pPr>
        <w:pStyle w:val="5"/>
        <w:keepNext w:val="0"/>
        <w:keepLines w:val="0"/>
        <w:widowControl/>
        <w:suppressLineNumbers w:val="0"/>
        <w:spacing w:before="0" w:beforeAutospacing="0" w:after="0" w:afterAutospacing="0"/>
        <w:ind w:left="0" w:right="0"/>
        <w:rPr>
          <w:rFonts w:hint="default" w:ascii="Calibri" w:hAnsi="Calibri" w:cs="Calibri"/>
          <w:sz w:val="36"/>
          <w:szCs w:val="36"/>
          <w:lang/>
        </w:rPr>
      </w:pPr>
      <w:r>
        <w:rPr>
          <w:rFonts w:hint="default" w:ascii="Calibri" w:hAnsi="Calibri" w:cs="Calibri"/>
          <w:sz w:val="36"/>
          <w:szCs w:val="36"/>
          <w:lang/>
        </w:rPr>
        <w:t>• Related text should be contained on the same screen or page.</w:t>
      </w:r>
    </w:p>
    <w:p>
      <w:pPr>
        <w:pStyle w:val="5"/>
        <w:keepNext w:val="0"/>
        <w:keepLines w:val="0"/>
        <w:widowControl/>
        <w:suppressLineNumbers w:val="0"/>
        <w:spacing w:before="0" w:beforeAutospacing="0" w:after="0" w:afterAutospacing="0"/>
        <w:ind w:left="0" w:right="0"/>
        <w:rPr>
          <w:rFonts w:hint="default" w:ascii="Calibri" w:hAnsi="Calibri" w:cs="Calibri"/>
          <w:sz w:val="36"/>
          <w:szCs w:val="36"/>
          <w:lang/>
        </w:rPr>
      </w:pPr>
      <w:r>
        <w:rPr>
          <w:rFonts w:hint="default" w:ascii="Calibri" w:hAnsi="Calibri" w:cs="Calibri"/>
          <w:sz w:val="36"/>
          <w:szCs w:val="36"/>
          <w:lang/>
        </w:rPr>
        <w:t>• Interfaces should not force users to recall information from one screen, that they need to type into another screen.</w:t>
      </w:r>
    </w:p>
    <w:p>
      <w:pPr>
        <w:pStyle w:val="5"/>
        <w:keepNext w:val="0"/>
        <w:keepLines w:val="0"/>
        <w:widowControl/>
        <w:suppressLineNumbers w:val="0"/>
        <w:spacing w:before="0" w:beforeAutospacing="0" w:after="0" w:afterAutospacing="0"/>
        <w:ind w:left="0" w:right="0"/>
        <w:rPr>
          <w:rFonts w:hint="default" w:ascii="Calibri" w:hAnsi="Calibri" w:cs="Calibri"/>
          <w:sz w:val="36"/>
          <w:szCs w:val="36"/>
          <w:lang/>
        </w:rPr>
      </w:pPr>
      <w:r>
        <w:rPr>
          <w:rFonts w:hint="default" w:ascii="Calibri" w:hAnsi="Calibri" w:cs="Calibri"/>
          <w:sz w:val="36"/>
          <w:szCs w:val="36"/>
          <w:lang/>
        </w:rPr>
        <w:t xml:space="preserve">• Integrated training packages that do not split users attention between the screen and the manual, should be used. </w:t>
      </w:r>
    </w:p>
    <w:p>
      <w:pPr>
        <w:pStyle w:val="5"/>
        <w:keepNext w:val="0"/>
        <w:keepLines w:val="0"/>
        <w:widowControl/>
        <w:suppressLineNumbers w:val="0"/>
        <w:spacing w:before="0" w:beforeAutospacing="0" w:after="0" w:afterAutospacing="0"/>
        <w:ind w:left="0" w:right="0"/>
        <w:rPr>
          <w:rFonts w:hint="default" w:ascii="Calibri" w:hAnsi="Calibri" w:cs="Calibri"/>
          <w:sz w:val="36"/>
          <w:szCs w:val="36"/>
          <w:lang/>
        </w:rPr>
      </w:pPr>
      <w:r>
        <w:rPr>
          <w:rFonts w:hint="default" w:ascii="Calibri" w:hAnsi="Calibri" w:cs="Calibri"/>
          <w:sz w:val="36"/>
          <w:szCs w:val="36"/>
          <w:lang/>
        </w:rPr>
        <w:t>• Web navigation should not force users to split attention between where they are and where the want to be, by forcing users to look at many unnecessary pages of information.</w:t>
      </w:r>
    </w:p>
    <w:p>
      <w:pPr>
        <w:pStyle w:val="5"/>
        <w:keepNext w:val="0"/>
        <w:keepLines w:val="0"/>
        <w:widowControl/>
        <w:suppressLineNumbers w:val="0"/>
        <w:spacing w:before="0" w:beforeAutospacing="0" w:after="0" w:afterAutospacing="0"/>
        <w:ind w:left="0" w:right="0"/>
        <w:rPr>
          <w:rFonts w:hint="default" w:ascii="Calibri" w:hAnsi="Calibri" w:cs="Calibri"/>
          <w:sz w:val="36"/>
          <w:szCs w:val="36"/>
          <w:lang/>
        </w:rPr>
      </w:pPr>
    </w:p>
    <w:p>
      <w:pPr>
        <w:pStyle w:val="5"/>
        <w:keepNext w:val="0"/>
        <w:keepLines w:val="0"/>
        <w:widowControl/>
        <w:suppressLineNumbers w:val="0"/>
        <w:spacing w:before="0" w:beforeAutospacing="0" w:after="0" w:afterAutospacing="0"/>
        <w:ind w:left="0" w:right="0"/>
        <w:rPr>
          <w:rFonts w:hint="default" w:ascii="Calibri" w:hAnsi="Calibri" w:cs="Calibri"/>
          <w:sz w:val="36"/>
          <w:szCs w:val="36"/>
          <w:lang/>
        </w:rPr>
      </w:pPr>
      <w:r>
        <w:drawing>
          <wp:inline distT="0" distB="0" distL="114300" distR="114300">
            <wp:extent cx="5266690" cy="3538855"/>
            <wp:effectExtent l="0" t="0" r="16510" b="17145"/>
            <wp:docPr id="42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8"/>
                    <pic:cNvPicPr>
                      <a:picLocks noChangeAspect="1"/>
                    </pic:cNvPicPr>
                  </pic:nvPicPr>
                  <pic:blipFill>
                    <a:blip r:embed="rId571"/>
                    <a:stretch>
                      <a:fillRect/>
                    </a:stretch>
                  </pic:blipFill>
                  <pic:spPr>
                    <a:xfrm>
                      <a:off x="0" y="0"/>
                      <a:ext cx="5266690" cy="3538855"/>
                    </a:xfrm>
                    <a:prstGeom prst="rect">
                      <a:avLst/>
                    </a:prstGeom>
                    <a:noFill/>
                    <a:ln w="9525">
                      <a:noFill/>
                    </a:ln>
                  </pic:spPr>
                </pic:pic>
              </a:graphicData>
            </a:graphic>
          </wp:inline>
        </w:drawing>
      </w:r>
    </w:p>
    <w:p>
      <w:pPr>
        <w:pStyle w:val="5"/>
        <w:keepNext w:val="0"/>
        <w:keepLines w:val="0"/>
        <w:widowControl/>
        <w:suppressLineNumbers w:val="0"/>
        <w:spacing w:before="0" w:beforeAutospacing="0" w:after="0" w:afterAutospacing="0"/>
        <w:ind w:left="0" w:right="0"/>
      </w:pPr>
      <w:r>
        <w:drawing>
          <wp:inline distT="0" distB="0" distL="114300" distR="114300">
            <wp:extent cx="5274310" cy="5196840"/>
            <wp:effectExtent l="0" t="0" r="8890" b="10160"/>
            <wp:docPr id="42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7"/>
                    <pic:cNvPicPr>
                      <a:picLocks noChangeAspect="1"/>
                    </pic:cNvPicPr>
                  </pic:nvPicPr>
                  <pic:blipFill>
                    <a:blip r:embed="rId572"/>
                    <a:stretch>
                      <a:fillRect/>
                    </a:stretch>
                  </pic:blipFill>
                  <pic:spPr>
                    <a:xfrm>
                      <a:off x="0" y="0"/>
                      <a:ext cx="5274310" cy="5196840"/>
                    </a:xfrm>
                    <a:prstGeom prst="rect">
                      <a:avLst/>
                    </a:prstGeom>
                    <a:noFill/>
                    <a:ln w="9525">
                      <a:noFill/>
                    </a:ln>
                  </pic:spPr>
                </pic:pic>
              </a:graphicData>
            </a:graphic>
          </wp:inline>
        </w:drawing>
      </w:r>
    </w:p>
    <w:p>
      <w:pPr>
        <w:pStyle w:val="5"/>
        <w:keepNext w:val="0"/>
        <w:keepLines w:val="0"/>
        <w:widowControl/>
        <w:suppressLineNumbers w:val="0"/>
        <w:spacing w:before="0" w:beforeAutospacing="0" w:after="0" w:afterAutospacing="0"/>
        <w:ind w:left="0" w:right="0"/>
        <w:rPr>
          <w:rFonts w:hint="default"/>
          <w:lang/>
        </w:rPr>
      </w:pPr>
      <w:r>
        <w:drawing>
          <wp:inline distT="0" distB="0" distL="114300" distR="114300">
            <wp:extent cx="5269230" cy="5170170"/>
            <wp:effectExtent l="0" t="0" r="13970" b="11430"/>
            <wp:docPr id="42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9"/>
                    <pic:cNvPicPr>
                      <a:picLocks noChangeAspect="1"/>
                    </pic:cNvPicPr>
                  </pic:nvPicPr>
                  <pic:blipFill>
                    <a:blip r:embed="rId573"/>
                    <a:stretch>
                      <a:fillRect/>
                    </a:stretch>
                  </pic:blipFill>
                  <pic:spPr>
                    <a:xfrm>
                      <a:off x="0" y="0"/>
                      <a:ext cx="5269230" cy="5170170"/>
                    </a:xfrm>
                    <a:prstGeom prst="rect">
                      <a:avLst/>
                    </a:prstGeom>
                    <a:noFill/>
                    <a:ln w="9525">
                      <a:noFill/>
                    </a:ln>
                  </pic:spPr>
                </pic:pic>
              </a:graphicData>
            </a:graphic>
          </wp:inline>
        </w:drawing>
      </w:r>
    </w:p>
    <w:p>
      <w:pPr>
        <w:rPr>
          <w:rFonts w:hint="default"/>
          <w:b/>
          <w:bCs/>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6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Symbol">
    <w:altName w:val="Kingsoft Sign"/>
    <w:panose1 w:val="05050102010706020507"/>
    <w:charset w:val="02"/>
    <w:family w:val="roman"/>
    <w:pitch w:val="default"/>
    <w:sig w:usb0="00000000" w:usb1="00000000" w:usb2="00000000" w:usb3="00000000" w:csb0="80000000" w:csb1="00000000"/>
  </w:font>
  <w:font w:name="Wingdings">
    <w:panose1 w:val="05000000000000000000"/>
    <w:charset w:val="02"/>
    <w:family w:val="auto"/>
    <w:pitch w:val="default"/>
    <w:sig w:usb0="00000000" w:usb1="00000000" w:usb2="00000000" w:usb3="00000000" w:csb0="80000000" w:csb1="00000000"/>
  </w:font>
  <w:font w:name="等线">
    <w:altName w:val="苹方-简"/>
    <w:panose1 w:val="02010600030101010101"/>
    <w:charset w:val="86"/>
    <w:family w:val="auto"/>
    <w:pitch w:val="default"/>
    <w:sig w:usb0="00000000" w:usb1="00000000" w:usb2="00000016" w:usb3="00000000" w:csb0="0004000F" w:csb1="00000000"/>
  </w:font>
  <w:font w:name="Segoe UI">
    <w:altName w:val="苹方-简"/>
    <w:panose1 w:val="020B0502040204020203"/>
    <w:charset w:val="00"/>
    <w:family w:val="swiss"/>
    <w:pitch w:val="default"/>
    <w:sig w:usb0="00000000" w:usb1="00000000" w:usb2="00000009" w:usb3="00000000" w:csb0="000001FF" w:csb1="00000000"/>
  </w:font>
  <w:font w:name="微软雅黑">
    <w:altName w:val="汉仪旗黑"/>
    <w:panose1 w:val="020B0503020204020204"/>
    <w:charset w:val="86"/>
    <w:family w:val="swiss"/>
    <w:pitch w:val="default"/>
    <w:sig w:usb0="00000000" w:usb1="00000000" w:usb2="00000016" w:usb3="00000000" w:csb0="0004001F" w:csb1="00000000"/>
  </w:font>
  <w:font w:name="Helvetica">
    <w:panose1 w:val="00000000000000000000"/>
    <w:charset w:val="00"/>
    <w:family w:val="swiss"/>
    <w:pitch w:val="default"/>
    <w:sig w:usb0="E00002FF" w:usb1="5000785B" w:usb2="00000000" w:usb3="00000000" w:csb0="2000019F" w:csb1="4F010000"/>
  </w:font>
  <w:font w:name="Consolas">
    <w:altName w:val="苹方-简"/>
    <w:panose1 w:val="020B0609020204030204"/>
    <w:charset w:val="00"/>
    <w:family w:val="modern"/>
    <w:pitch w:val="default"/>
    <w:sig w:usb0="00000000" w:usb1="00000000" w:usb2="00000001" w:usb3="00000000" w:csb0="0000019F" w:csb1="00000000"/>
  </w:font>
  <w:font w:name="等线 Light">
    <w:altName w:val="苹方-简"/>
    <w:panose1 w:val="02010600030101010101"/>
    <w:charset w:val="86"/>
    <w:family w:val="auto"/>
    <w:pitch w:val="default"/>
    <w:sig w:usb0="00000000" w:usb1="00000000" w:usb2="00000016" w:usb3="00000000" w:csb0="0004000F" w:csb1="00000000"/>
  </w:font>
  <w:font w:name="苹方-简">
    <w:panose1 w:val="020B0400000000000000"/>
    <w:charset w:val="86"/>
    <w:family w:val="auto"/>
    <w:pitch w:val="default"/>
    <w:sig w:usb0="A00002FF" w:usb1="7ACFFDFB" w:usb2="00000017" w:usb3="00000000" w:csb0="00040001" w:csb1="00000000"/>
  </w:font>
  <w:font w:name="Kingsoft Sign">
    <w:panose1 w:val="05050102010706020507"/>
    <w:charset w:val="00"/>
    <w:family w:val="auto"/>
    <w:pitch w:val="default"/>
    <w:sig w:usb0="00000000" w:usb1="10000000" w:usb2="00000000" w:usb3="00000000" w:csb0="00000001" w:csb1="00000000"/>
  </w:font>
  <w:font w:name="Helvetica Neue">
    <w:panose1 w:val="02000503000000020004"/>
    <w:charset w:val="00"/>
    <w:family w:val="auto"/>
    <w:pitch w:val="default"/>
    <w:sig w:usb0="E50002FF" w:usb1="500079DB" w:usb2="00000010" w:usb3="00000000" w:csb0="00000000" w:csb1="00000000"/>
  </w:font>
  <w:font w:name="汉仪旗黑">
    <w:panose1 w:val="00020600040101010101"/>
    <w:charset w:val="86"/>
    <w:family w:val="auto"/>
    <w:pitch w:val="default"/>
    <w:sig w:usb0="A00002BF" w:usb1="1ACF7CFA" w:usb2="00000016" w:usb3="00000000" w:csb0="0004009F" w:csb1="DFD7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等线">
    <w:altName w:val="苹方-简"/>
    <w:panose1 w:val="00000000000000000000"/>
    <w:charset w:val="86"/>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Apple Color Emoji">
    <w:panose1 w:val="00000000000000000000"/>
    <w:charset w:val="00"/>
    <w:family w:val="auto"/>
    <w:pitch w:val="default"/>
    <w:sig w:usb0="00000003" w:usb1="18000000" w:usb2="14000000" w:usb3="00000000" w:csb0="00000001" w:csb1="00000000"/>
  </w:font>
  <w:font w:name="等线">
    <w:altName w:val="苹方-简"/>
    <w:panose1 w:val="00000000000000000000"/>
    <w:charset w:val="00"/>
    <w:family w:val="auto"/>
    <w:pitch w:val="default"/>
    <w:sig w:usb0="00000000" w:usb1="00000000" w:usb2="00000000" w:usb3="00000000" w:csb0="00000000" w:csb1="00000000"/>
  </w:font>
  <w:font w:name="Hannotate SC Regular">
    <w:panose1 w:val="03000500000000000000"/>
    <w:charset w:val="86"/>
    <w:family w:val="auto"/>
    <w:pitch w:val="default"/>
    <w:sig w:usb0="A00002FF" w:usb1="7ACF7CFB" w:usb2="00000016" w:usb3="00000000" w:csb0="00040001" w:csb1="00000000"/>
  </w:font>
  <w:font w:name="Apple LiSung">
    <w:panose1 w:val="00000000000000000000"/>
    <w:charset w:val="88"/>
    <w:family w:val="auto"/>
    <w:pitch w:val="default"/>
    <w:sig w:usb0="800000E3" w:usb1="30C97878" w:usb2="00000016" w:usb3="00000000" w:csb0="00100000" w:csb1="00000000"/>
  </w:font>
  <w:font w:name="PingFang HK Regular">
    <w:panose1 w:val="020B0400000000000000"/>
    <w:charset w:val="88"/>
    <w:family w:val="auto"/>
    <w:pitch w:val="default"/>
    <w:sig w:usb0="A00002FF" w:usb1="7ACFFDFB" w:usb2="00000017" w:usb3="00000000" w:csb0="00100001" w:csb1="00000000"/>
  </w:font>
  <w:font w:name="等线 Light">
    <w:altName w:val="苹方-简"/>
    <w:panose1 w:val="00000000000000000000"/>
    <w:charset w:val="00"/>
    <w:family w:val="auto"/>
    <w:pitch w:val="default"/>
    <w:sig w:usb0="00000000" w:usb1="00000000" w:usb2="00000000" w:usb3="00000000" w:csb0="00000000" w:csb1="00000000"/>
  </w:font>
  <w:font w:name="Times New Roman Bold">
    <w:panose1 w:val="02020603050405020304"/>
    <w:charset w:val="00"/>
    <w:family w:val="auto"/>
    <w:pitch w:val="default"/>
    <w:sig w:usb0="E0002AEF" w:usb1="C0007841" w:usb2="00000009" w:usb3="00000000" w:csb0="400001FF" w:csb1="FFFF0000"/>
  </w:font>
  <w:font w:name="Times New Roman Bold Italic">
    <w:panose1 w:val="02020603050405020304"/>
    <w:charset w:val="00"/>
    <w:family w:val="auto"/>
    <w:pitch w:val="default"/>
    <w:sig w:usb0="E0002AEF" w:usb1="C0007841" w:usb2="00000009" w:usb3="00000000" w:csb0="400001FF" w:csb1="FFFF0000"/>
  </w:font>
  <w:font w:name="Helvetica Oblique">
    <w:panose1 w:val="00000000000000000000"/>
    <w:charset w:val="00"/>
    <w:family w:val="auto"/>
    <w:pitch w:val="default"/>
    <w:sig w:usb0="E00002FF" w:usb1="5000785B" w:usb2="00000000" w:usb3="00000000" w:csb0="2000019F" w:csb1="4F010000"/>
  </w:font>
  <w:font w:name="Arial Bold">
    <w:panose1 w:val="020B0604020202090204"/>
    <w:charset w:val="00"/>
    <w:family w:val="auto"/>
    <w:pitch w:val="default"/>
    <w:sig w:usb0="E0000AFF" w:usb1="00007843" w:usb2="00000001" w:usb3="00000000" w:csb0="400001BF" w:csb1="DF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6F21AC"/>
    <w:multiLevelType w:val="multilevel"/>
    <w:tmpl w:val="186F21AC"/>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
    <w:nsid w:val="2F3710D3"/>
    <w:multiLevelType w:val="multilevel"/>
    <w:tmpl w:val="2F3710D3"/>
    <w:lvl w:ilvl="0" w:tentative="0">
      <w:start w:val="3"/>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510F603B"/>
    <w:multiLevelType w:val="multilevel"/>
    <w:tmpl w:val="510F603B"/>
    <w:lvl w:ilvl="0" w:tentative="0">
      <w:start w:val="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518F2348"/>
    <w:multiLevelType w:val="multilevel"/>
    <w:tmpl w:val="518F234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51FB5177"/>
    <w:multiLevelType w:val="multilevel"/>
    <w:tmpl w:val="51FB5177"/>
    <w:lvl w:ilvl="0" w:tentative="0">
      <w:start w:val="4"/>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5A886927"/>
    <w:multiLevelType w:val="multilevel"/>
    <w:tmpl w:val="5A88692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5C3650DD"/>
    <w:multiLevelType w:val="multilevel"/>
    <w:tmpl w:val="5C3650D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630D277C"/>
    <w:multiLevelType w:val="multilevel"/>
    <w:tmpl w:val="630D277C"/>
    <w:lvl w:ilvl="0" w:tentative="0">
      <w:start w:val="5"/>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6"/>
  </w:num>
  <w:num w:numId="2">
    <w:abstractNumId w:val="0"/>
  </w:num>
  <w:num w:numId="3">
    <w:abstractNumId w:val="5"/>
  </w:num>
  <w:num w:numId="4">
    <w:abstractNumId w:val="3"/>
  </w:num>
  <w:num w:numId="5">
    <w:abstractNumId w:val="2"/>
  </w:num>
  <w:num w:numId="6">
    <w:abstractNumId w:val="1"/>
  </w:num>
  <w:num w:numId="7">
    <w:abstractNumId w:val="4"/>
  </w:num>
  <w:num w:numId="8">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wang wang">
    <w15:presenceInfo w15:providerId="WPS Office" w15:userId="323142584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bordersDoNotSurroundHeader w:val="0"/>
  <w:bordersDoNotSurroundFooter w:val="0"/>
  <w:documentProtection w:edit="forms"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49BD"/>
    <w:rsid w:val="00001578"/>
    <w:rsid w:val="000626BE"/>
    <w:rsid w:val="000F7B18"/>
    <w:rsid w:val="00105D94"/>
    <w:rsid w:val="0011515A"/>
    <w:rsid w:val="00152FEE"/>
    <w:rsid w:val="001672E1"/>
    <w:rsid w:val="001A17B9"/>
    <w:rsid w:val="001C3921"/>
    <w:rsid w:val="001E2E64"/>
    <w:rsid w:val="00201969"/>
    <w:rsid w:val="00202E91"/>
    <w:rsid w:val="002A42F4"/>
    <w:rsid w:val="00321C08"/>
    <w:rsid w:val="00330309"/>
    <w:rsid w:val="00341FE5"/>
    <w:rsid w:val="00382484"/>
    <w:rsid w:val="003C49BD"/>
    <w:rsid w:val="00463587"/>
    <w:rsid w:val="00492E33"/>
    <w:rsid w:val="005B6DEC"/>
    <w:rsid w:val="005D3CEF"/>
    <w:rsid w:val="00614030"/>
    <w:rsid w:val="00696AA3"/>
    <w:rsid w:val="007326D4"/>
    <w:rsid w:val="00796AED"/>
    <w:rsid w:val="007F6C52"/>
    <w:rsid w:val="00823DE6"/>
    <w:rsid w:val="00851A16"/>
    <w:rsid w:val="008D1060"/>
    <w:rsid w:val="008D60D6"/>
    <w:rsid w:val="00916359"/>
    <w:rsid w:val="00920165"/>
    <w:rsid w:val="00A7372C"/>
    <w:rsid w:val="00AC49C8"/>
    <w:rsid w:val="00B8430D"/>
    <w:rsid w:val="00C1728F"/>
    <w:rsid w:val="00C83454"/>
    <w:rsid w:val="00D772B7"/>
    <w:rsid w:val="00D951A7"/>
    <w:rsid w:val="00EA2167"/>
    <w:rsid w:val="00F438BD"/>
    <w:rsid w:val="00FB4148"/>
    <w:rsid w:val="263CB837"/>
    <w:rsid w:val="5EFDE8AF"/>
    <w:rsid w:val="767662A8"/>
    <w:rsid w:val="7EEC6406"/>
    <w:rsid w:val="BE7FF167"/>
    <w:rsid w:val="F3BDB573"/>
    <w:rsid w:val="FCF5F7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spacing w:before="209"/>
      <w:ind w:left="414"/>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1"/>
    <w:qFormat/>
    <w:uiPriority w:val="9"/>
    <w:pPr>
      <w:widowControl/>
      <w:autoSpaceDE/>
      <w:autoSpaceDN/>
      <w:spacing w:before="100" w:beforeAutospacing="1" w:after="100" w:afterAutospacing="1"/>
      <w:ind w:left="0"/>
      <w:outlineLvl w:val="0"/>
    </w:pPr>
    <w:rPr>
      <w:rFonts w:ascii="Times New Roman" w:hAnsi="Times New Roman" w:eastAsia="Times New Roman" w:cs="Times New Roman"/>
      <w:b/>
      <w:bCs/>
      <w:kern w:val="36"/>
      <w:sz w:val="48"/>
      <w:szCs w:val="48"/>
    </w:rPr>
  </w:style>
  <w:style w:type="character" w:default="1" w:styleId="6">
    <w:name w:val="Default Paragraph Font"/>
    <w:unhideWhenUsed/>
    <w:qFormat/>
    <w:uiPriority w:val="1"/>
  </w:style>
  <w:style w:type="table" w:default="1" w:styleId="7">
    <w:name w:val="Normal Table"/>
    <w:unhideWhenUsed/>
    <w:qFormat/>
    <w:uiPriority w:val="99"/>
    <w:tblPr>
      <w:tblCellMar>
        <w:top w:w="0" w:type="dxa"/>
        <w:left w:w="108" w:type="dxa"/>
        <w:bottom w:w="0" w:type="dxa"/>
        <w:right w:w="108" w:type="dxa"/>
      </w:tblCellMar>
    </w:tblPr>
  </w:style>
  <w:style w:type="paragraph" w:styleId="3">
    <w:name w:val="footer"/>
    <w:basedOn w:val="1"/>
    <w:link w:val="10"/>
    <w:unhideWhenUsed/>
    <w:qFormat/>
    <w:uiPriority w:val="99"/>
    <w:pPr>
      <w:tabs>
        <w:tab w:val="center" w:pos="4153"/>
        <w:tab w:val="right" w:pos="8306"/>
      </w:tabs>
      <w:spacing w:before="0"/>
    </w:pPr>
  </w:style>
  <w:style w:type="paragraph" w:styleId="4">
    <w:name w:val="header"/>
    <w:basedOn w:val="1"/>
    <w:link w:val="9"/>
    <w:unhideWhenUsed/>
    <w:qFormat/>
    <w:uiPriority w:val="99"/>
    <w:pPr>
      <w:tabs>
        <w:tab w:val="center" w:pos="4153"/>
        <w:tab w:val="right" w:pos="8306"/>
      </w:tabs>
      <w:spacing w:before="0"/>
    </w:pPr>
  </w:style>
  <w:style w:type="paragraph" w:styleId="5">
    <w:name w:val="Normal (Web)"/>
    <w:basedOn w:val="1"/>
    <w:unhideWhenUsed/>
    <w:qFormat/>
    <w:uiPriority w:val="99"/>
    <w:pPr>
      <w:widowControl/>
      <w:autoSpaceDE/>
      <w:autoSpaceDN/>
      <w:spacing w:before="100" w:beforeAutospacing="1" w:after="100" w:afterAutospacing="1"/>
      <w:ind w:left="0"/>
    </w:pPr>
    <w:rPr>
      <w:rFonts w:ascii="Times New Roman" w:hAnsi="Times New Roman" w:eastAsia="Times New Roman" w:cs="Times New Roman"/>
      <w:kern w:val="0"/>
      <w:sz w:val="24"/>
      <w:szCs w:val="24"/>
    </w:rPr>
  </w:style>
  <w:style w:type="paragraph" w:customStyle="1" w:styleId="8">
    <w:name w:val="List Paragraph"/>
    <w:basedOn w:val="1"/>
    <w:qFormat/>
    <w:uiPriority w:val="34"/>
    <w:pPr>
      <w:ind w:left="720"/>
      <w:contextualSpacing/>
    </w:pPr>
  </w:style>
  <w:style w:type="character" w:customStyle="1" w:styleId="9">
    <w:name w:val="页眉 字符"/>
    <w:basedOn w:val="6"/>
    <w:link w:val="4"/>
    <w:qFormat/>
    <w:uiPriority w:val="99"/>
  </w:style>
  <w:style w:type="character" w:customStyle="1" w:styleId="10">
    <w:name w:val="页脚 字符"/>
    <w:basedOn w:val="6"/>
    <w:link w:val="3"/>
    <w:qFormat/>
    <w:uiPriority w:val="99"/>
  </w:style>
  <w:style w:type="character" w:customStyle="1" w:styleId="11">
    <w:name w:val="标题 1 字符"/>
    <w:basedOn w:val="6"/>
    <w:link w:val="2"/>
    <w:qFormat/>
    <w:uiPriority w:val="9"/>
    <w:rPr>
      <w:rFonts w:ascii="Times New Roman" w:hAnsi="Times New Roman" w:eastAsia="Times New Roman" w:cs="Times New Roman"/>
      <w:b/>
      <w:bCs/>
      <w:kern w:val="36"/>
      <w:sz w:val="48"/>
      <w:szCs w:val="48"/>
    </w:rPr>
  </w:style>
  <w:style w:type="paragraph" w:customStyle="1" w:styleId="12">
    <w:name w:val="paragraph"/>
    <w:basedOn w:val="1"/>
    <w:qFormat/>
    <w:uiPriority w:val="0"/>
    <w:pPr>
      <w:widowControl/>
      <w:autoSpaceDE/>
      <w:autoSpaceDN/>
      <w:spacing w:before="100" w:beforeAutospacing="1" w:after="100" w:afterAutospacing="1"/>
      <w:ind w:left="0"/>
    </w:pPr>
    <w:rPr>
      <w:rFonts w:ascii="Times New Roman" w:hAnsi="Times New Roman" w:eastAsia="Times New Roman" w:cs="Times New Roman"/>
      <w:kern w:val="0"/>
      <w:sz w:val="24"/>
      <w:szCs w:val="24"/>
    </w:rPr>
  </w:style>
  <w:style w:type="character" w:customStyle="1" w:styleId="13">
    <w:name w:val="s1"/>
    <w:uiPriority w:val="0"/>
    <w:rPr>
      <w:spacing w:val="0"/>
    </w:rPr>
  </w:style>
  <w:style w:type="character" w:customStyle="1" w:styleId="14">
    <w:name w:val="s2"/>
    <w:uiPriority w:val="0"/>
    <w:rPr>
      <w:rFonts w:ascii="Helvetica" w:hAnsi="Helvetica" w:eastAsia="Helvetica" w:cs="Helvetica"/>
      <w:sz w:val="32"/>
      <w:szCs w:val="32"/>
    </w:rPr>
  </w:style>
  <w:style w:type="paragraph" w:customStyle="1" w:styleId="15">
    <w:name w:val="p1"/>
    <w:uiPriority w:val="0"/>
    <w:pPr>
      <w:spacing w:before="0" w:beforeAutospacing="0" w:after="0" w:afterAutospacing="0"/>
      <w:ind w:left="0" w:right="0"/>
      <w:jc w:val="left"/>
    </w:pPr>
    <w:rPr>
      <w:rFonts w:ascii="Arial" w:hAnsi="Arial" w:cs="Arial"/>
      <w:color w:val="000000"/>
      <w:kern w:val="0"/>
      <w:sz w:val="32"/>
      <w:szCs w:val="32"/>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53.png"/><Relationship Id="rId98" Type="http://schemas.openxmlformats.org/officeDocument/2006/relationships/customXml" Target="ink/ink43.xml"/><Relationship Id="rId97" Type="http://schemas.openxmlformats.org/officeDocument/2006/relationships/image" Target="media/image52.png"/><Relationship Id="rId96" Type="http://schemas.openxmlformats.org/officeDocument/2006/relationships/customXml" Target="ink/ink42.xml"/><Relationship Id="rId95" Type="http://schemas.openxmlformats.org/officeDocument/2006/relationships/image" Target="media/image51.png"/><Relationship Id="rId94" Type="http://schemas.openxmlformats.org/officeDocument/2006/relationships/customXml" Target="ink/ink41.xml"/><Relationship Id="rId93" Type="http://schemas.openxmlformats.org/officeDocument/2006/relationships/image" Target="media/image50.png"/><Relationship Id="rId92" Type="http://schemas.openxmlformats.org/officeDocument/2006/relationships/customXml" Target="ink/ink40.xml"/><Relationship Id="rId91" Type="http://schemas.openxmlformats.org/officeDocument/2006/relationships/image" Target="media/image49.png"/><Relationship Id="rId90" Type="http://schemas.openxmlformats.org/officeDocument/2006/relationships/customXml" Target="ink/ink39.xml"/><Relationship Id="rId9" Type="http://schemas.openxmlformats.org/officeDocument/2006/relationships/image" Target="media/image6.png"/><Relationship Id="rId89" Type="http://schemas.openxmlformats.org/officeDocument/2006/relationships/image" Target="media/image48.png"/><Relationship Id="rId88" Type="http://schemas.openxmlformats.org/officeDocument/2006/relationships/customXml" Target="ink/ink38.xml"/><Relationship Id="rId87" Type="http://schemas.openxmlformats.org/officeDocument/2006/relationships/image" Target="media/image47.png"/><Relationship Id="rId86" Type="http://schemas.openxmlformats.org/officeDocument/2006/relationships/customXml" Target="ink/ink37.xml"/><Relationship Id="rId85" Type="http://schemas.openxmlformats.org/officeDocument/2006/relationships/image" Target="media/image46.png"/><Relationship Id="rId84" Type="http://schemas.openxmlformats.org/officeDocument/2006/relationships/customXml" Target="ink/ink36.xml"/><Relationship Id="rId83" Type="http://schemas.openxmlformats.org/officeDocument/2006/relationships/image" Target="media/image45.png"/><Relationship Id="rId82" Type="http://schemas.openxmlformats.org/officeDocument/2006/relationships/customXml" Target="ink/ink35.xml"/><Relationship Id="rId81" Type="http://schemas.openxmlformats.org/officeDocument/2006/relationships/image" Target="media/image44.png"/><Relationship Id="rId80" Type="http://schemas.openxmlformats.org/officeDocument/2006/relationships/image" Target="media/image43.png"/><Relationship Id="rId8" Type="http://schemas.openxmlformats.org/officeDocument/2006/relationships/image" Target="media/image5.png"/><Relationship Id="rId79" Type="http://schemas.openxmlformats.org/officeDocument/2006/relationships/customXml" Target="ink/ink34.xml"/><Relationship Id="rId78" Type="http://schemas.openxmlformats.org/officeDocument/2006/relationships/image" Target="media/image42.png"/><Relationship Id="rId77" Type="http://schemas.openxmlformats.org/officeDocument/2006/relationships/customXml" Target="ink/ink33.xml"/><Relationship Id="rId76" Type="http://schemas.openxmlformats.org/officeDocument/2006/relationships/image" Target="media/image41.png"/><Relationship Id="rId75" Type="http://schemas.openxmlformats.org/officeDocument/2006/relationships/customXml" Target="ink/ink32.xml"/><Relationship Id="rId74" Type="http://schemas.openxmlformats.org/officeDocument/2006/relationships/image" Target="media/image40.png"/><Relationship Id="rId73" Type="http://schemas.openxmlformats.org/officeDocument/2006/relationships/customXml" Target="ink/ink31.xml"/><Relationship Id="rId72" Type="http://schemas.openxmlformats.org/officeDocument/2006/relationships/image" Target="media/image39.png"/><Relationship Id="rId71" Type="http://schemas.openxmlformats.org/officeDocument/2006/relationships/customXml" Target="ink/ink30.xml"/><Relationship Id="rId70" Type="http://schemas.openxmlformats.org/officeDocument/2006/relationships/image" Target="media/image38.png"/><Relationship Id="rId7" Type="http://schemas.openxmlformats.org/officeDocument/2006/relationships/image" Target="media/image4.png"/><Relationship Id="rId69" Type="http://schemas.openxmlformats.org/officeDocument/2006/relationships/customXml" Target="ink/ink29.xml"/><Relationship Id="rId68" Type="http://schemas.openxmlformats.org/officeDocument/2006/relationships/image" Target="media/image37.png"/><Relationship Id="rId67" Type="http://schemas.openxmlformats.org/officeDocument/2006/relationships/customXml" Target="ink/ink28.xml"/><Relationship Id="rId66" Type="http://schemas.openxmlformats.org/officeDocument/2006/relationships/image" Target="media/image36.png"/><Relationship Id="rId65" Type="http://schemas.openxmlformats.org/officeDocument/2006/relationships/customXml" Target="ink/ink27.xml"/><Relationship Id="rId64" Type="http://schemas.openxmlformats.org/officeDocument/2006/relationships/image" Target="media/image35.png"/><Relationship Id="rId63" Type="http://schemas.openxmlformats.org/officeDocument/2006/relationships/customXml" Target="ink/ink26.xml"/><Relationship Id="rId62" Type="http://schemas.openxmlformats.org/officeDocument/2006/relationships/image" Target="media/image34.png"/><Relationship Id="rId61" Type="http://schemas.openxmlformats.org/officeDocument/2006/relationships/customXml" Target="ink/ink25.xml"/><Relationship Id="rId60" Type="http://schemas.openxmlformats.org/officeDocument/2006/relationships/image" Target="media/image33.png"/><Relationship Id="rId6" Type="http://schemas.openxmlformats.org/officeDocument/2006/relationships/image" Target="media/image3.png"/><Relationship Id="rId59" Type="http://schemas.openxmlformats.org/officeDocument/2006/relationships/customXml" Target="ink/ink24.xml"/><Relationship Id="rId58" Type="http://schemas.openxmlformats.org/officeDocument/2006/relationships/image" Target="media/image32.png"/><Relationship Id="rId577" Type="http://schemas.microsoft.com/office/2011/relationships/people" Target="people.xml"/><Relationship Id="rId576" Type="http://schemas.openxmlformats.org/officeDocument/2006/relationships/fontTable" Target="fontTable.xml"/><Relationship Id="rId575" Type="http://schemas.openxmlformats.org/officeDocument/2006/relationships/numbering" Target="numbering.xml"/><Relationship Id="rId574" Type="http://schemas.openxmlformats.org/officeDocument/2006/relationships/customXml" Target="../customXml/item1.xml"/><Relationship Id="rId573" Type="http://schemas.openxmlformats.org/officeDocument/2006/relationships/image" Target="media/image332.png"/><Relationship Id="rId572" Type="http://schemas.openxmlformats.org/officeDocument/2006/relationships/image" Target="media/image331.png"/><Relationship Id="rId571" Type="http://schemas.openxmlformats.org/officeDocument/2006/relationships/image" Target="media/image330.png"/><Relationship Id="rId570" Type="http://schemas.openxmlformats.org/officeDocument/2006/relationships/image" Target="media/image329.jpeg"/><Relationship Id="rId57" Type="http://schemas.openxmlformats.org/officeDocument/2006/relationships/customXml" Target="ink/ink23.xml"/><Relationship Id="rId569" Type="http://schemas.openxmlformats.org/officeDocument/2006/relationships/image" Target="media/image328.png"/><Relationship Id="rId568" Type="http://schemas.openxmlformats.org/officeDocument/2006/relationships/image" Target="media/image327.png"/><Relationship Id="rId567" Type="http://schemas.openxmlformats.org/officeDocument/2006/relationships/customXml" Target="ink/ink238.xml"/><Relationship Id="rId566" Type="http://schemas.openxmlformats.org/officeDocument/2006/relationships/image" Target="media/image326.png"/><Relationship Id="rId565" Type="http://schemas.openxmlformats.org/officeDocument/2006/relationships/customXml" Target="ink/ink237.xml"/><Relationship Id="rId564" Type="http://schemas.openxmlformats.org/officeDocument/2006/relationships/image" Target="media/image325.png"/><Relationship Id="rId563" Type="http://schemas.openxmlformats.org/officeDocument/2006/relationships/image" Target="media/image324.jpeg"/><Relationship Id="rId562" Type="http://schemas.openxmlformats.org/officeDocument/2006/relationships/image" Target="media/image323.png"/><Relationship Id="rId561" Type="http://schemas.openxmlformats.org/officeDocument/2006/relationships/image" Target="media/image322.jpeg"/><Relationship Id="rId560" Type="http://schemas.openxmlformats.org/officeDocument/2006/relationships/image" Target="media/image321.png"/><Relationship Id="rId56" Type="http://schemas.openxmlformats.org/officeDocument/2006/relationships/image" Target="media/image31.png"/><Relationship Id="rId559" Type="http://schemas.openxmlformats.org/officeDocument/2006/relationships/image" Target="media/image320.png"/><Relationship Id="rId558" Type="http://schemas.openxmlformats.org/officeDocument/2006/relationships/image" Target="media/image319.png"/><Relationship Id="rId557" Type="http://schemas.openxmlformats.org/officeDocument/2006/relationships/image" Target="media/image318.png"/><Relationship Id="rId556" Type="http://schemas.openxmlformats.org/officeDocument/2006/relationships/image" Target="media/image317.png"/><Relationship Id="rId555" Type="http://schemas.openxmlformats.org/officeDocument/2006/relationships/image" Target="media/image316.png"/><Relationship Id="rId554" Type="http://schemas.openxmlformats.org/officeDocument/2006/relationships/image" Target="media/image315.png"/><Relationship Id="rId553" Type="http://schemas.openxmlformats.org/officeDocument/2006/relationships/image" Target="media/image314.png"/><Relationship Id="rId552" Type="http://schemas.openxmlformats.org/officeDocument/2006/relationships/image" Target="media/image313.png"/><Relationship Id="rId551" Type="http://schemas.openxmlformats.org/officeDocument/2006/relationships/image" Target="media/image312.png"/><Relationship Id="rId550" Type="http://schemas.openxmlformats.org/officeDocument/2006/relationships/image" Target="media/image311.png"/><Relationship Id="rId55" Type="http://schemas.openxmlformats.org/officeDocument/2006/relationships/customXml" Target="ink/ink22.xml"/><Relationship Id="rId549" Type="http://schemas.openxmlformats.org/officeDocument/2006/relationships/image" Target="media/image310.png"/><Relationship Id="rId548" Type="http://schemas.openxmlformats.org/officeDocument/2006/relationships/image" Target="media/image309.png"/><Relationship Id="rId547" Type="http://schemas.openxmlformats.org/officeDocument/2006/relationships/image" Target="media/image308.png"/><Relationship Id="rId546" Type="http://schemas.openxmlformats.org/officeDocument/2006/relationships/image" Target="media/image307.jpeg"/><Relationship Id="rId545" Type="http://schemas.openxmlformats.org/officeDocument/2006/relationships/image" Target="media/image306.png"/><Relationship Id="rId544" Type="http://schemas.openxmlformats.org/officeDocument/2006/relationships/image" Target="media/image305.png"/><Relationship Id="rId543" Type="http://schemas.openxmlformats.org/officeDocument/2006/relationships/image" Target="media/image304.png"/><Relationship Id="rId542" Type="http://schemas.openxmlformats.org/officeDocument/2006/relationships/image" Target="media/image303.png"/><Relationship Id="rId541" Type="http://schemas.openxmlformats.org/officeDocument/2006/relationships/image" Target="media/image302.png"/><Relationship Id="rId540" Type="http://schemas.openxmlformats.org/officeDocument/2006/relationships/image" Target="media/image301.png"/><Relationship Id="rId54" Type="http://schemas.openxmlformats.org/officeDocument/2006/relationships/image" Target="media/image30.png"/><Relationship Id="rId539" Type="http://schemas.openxmlformats.org/officeDocument/2006/relationships/customXml" Target="ink/ink236.xml"/><Relationship Id="rId538" Type="http://schemas.openxmlformats.org/officeDocument/2006/relationships/image" Target="media/image300.png"/><Relationship Id="rId537" Type="http://schemas.openxmlformats.org/officeDocument/2006/relationships/customXml" Target="ink/ink235.xml"/><Relationship Id="rId536" Type="http://schemas.openxmlformats.org/officeDocument/2006/relationships/image" Target="media/image299.png"/><Relationship Id="rId535" Type="http://schemas.openxmlformats.org/officeDocument/2006/relationships/customXml" Target="ink/ink234.xml"/><Relationship Id="rId534" Type="http://schemas.openxmlformats.org/officeDocument/2006/relationships/image" Target="media/image298.png"/><Relationship Id="rId533" Type="http://schemas.openxmlformats.org/officeDocument/2006/relationships/customXml" Target="ink/ink233.xml"/><Relationship Id="rId532" Type="http://schemas.openxmlformats.org/officeDocument/2006/relationships/image" Target="media/image297.png"/><Relationship Id="rId531" Type="http://schemas.openxmlformats.org/officeDocument/2006/relationships/customXml" Target="ink/ink232.xml"/><Relationship Id="rId530" Type="http://schemas.openxmlformats.org/officeDocument/2006/relationships/image" Target="media/image296.png"/><Relationship Id="rId53" Type="http://schemas.openxmlformats.org/officeDocument/2006/relationships/image" Target="media/image29.png"/><Relationship Id="rId529" Type="http://schemas.openxmlformats.org/officeDocument/2006/relationships/image" Target="media/image295.png"/><Relationship Id="rId528" Type="http://schemas.openxmlformats.org/officeDocument/2006/relationships/customXml" Target="ink/ink231.xml"/><Relationship Id="rId527" Type="http://schemas.openxmlformats.org/officeDocument/2006/relationships/image" Target="media/image294.png"/><Relationship Id="rId526" Type="http://schemas.openxmlformats.org/officeDocument/2006/relationships/customXml" Target="ink/ink230.xml"/><Relationship Id="rId525" Type="http://schemas.openxmlformats.org/officeDocument/2006/relationships/image" Target="media/image293.png"/><Relationship Id="rId524" Type="http://schemas.openxmlformats.org/officeDocument/2006/relationships/customXml" Target="ink/ink229.xml"/><Relationship Id="rId523" Type="http://schemas.openxmlformats.org/officeDocument/2006/relationships/image" Target="media/image292.png"/><Relationship Id="rId522" Type="http://schemas.openxmlformats.org/officeDocument/2006/relationships/customXml" Target="ink/ink228.xml"/><Relationship Id="rId521" Type="http://schemas.openxmlformats.org/officeDocument/2006/relationships/image" Target="media/image291.png"/><Relationship Id="rId520" Type="http://schemas.openxmlformats.org/officeDocument/2006/relationships/customXml" Target="ink/ink227.xml"/><Relationship Id="rId52" Type="http://schemas.openxmlformats.org/officeDocument/2006/relationships/customXml" Target="ink/ink21.xml"/><Relationship Id="rId519" Type="http://schemas.openxmlformats.org/officeDocument/2006/relationships/image" Target="media/image290.png"/><Relationship Id="rId518" Type="http://schemas.openxmlformats.org/officeDocument/2006/relationships/image" Target="media/image289.png"/><Relationship Id="rId517" Type="http://schemas.openxmlformats.org/officeDocument/2006/relationships/image" Target="media/image288.png"/><Relationship Id="rId516" Type="http://schemas.openxmlformats.org/officeDocument/2006/relationships/customXml" Target="ink/ink226.xml"/><Relationship Id="rId515" Type="http://schemas.openxmlformats.org/officeDocument/2006/relationships/image" Target="media/image287.png"/><Relationship Id="rId514" Type="http://schemas.openxmlformats.org/officeDocument/2006/relationships/customXml" Target="ink/ink225.xml"/><Relationship Id="rId513" Type="http://schemas.openxmlformats.org/officeDocument/2006/relationships/image" Target="media/image286.png"/><Relationship Id="rId512" Type="http://schemas.openxmlformats.org/officeDocument/2006/relationships/customXml" Target="ink/ink224.xml"/><Relationship Id="rId511" Type="http://schemas.openxmlformats.org/officeDocument/2006/relationships/image" Target="media/image285.png"/><Relationship Id="rId510" Type="http://schemas.openxmlformats.org/officeDocument/2006/relationships/customXml" Target="ink/ink223.xml"/><Relationship Id="rId51" Type="http://schemas.openxmlformats.org/officeDocument/2006/relationships/image" Target="media/image28.png"/><Relationship Id="rId509" Type="http://schemas.openxmlformats.org/officeDocument/2006/relationships/image" Target="media/image284.png"/><Relationship Id="rId508" Type="http://schemas.openxmlformats.org/officeDocument/2006/relationships/customXml" Target="ink/ink222.xml"/><Relationship Id="rId507" Type="http://schemas.openxmlformats.org/officeDocument/2006/relationships/image" Target="media/image283.png"/><Relationship Id="rId506" Type="http://schemas.openxmlformats.org/officeDocument/2006/relationships/customXml" Target="ink/ink221.xml"/><Relationship Id="rId505" Type="http://schemas.openxmlformats.org/officeDocument/2006/relationships/image" Target="media/image282.png"/><Relationship Id="rId504" Type="http://schemas.openxmlformats.org/officeDocument/2006/relationships/customXml" Target="ink/ink220.xml"/><Relationship Id="rId503" Type="http://schemas.openxmlformats.org/officeDocument/2006/relationships/image" Target="media/image281.png"/><Relationship Id="rId502" Type="http://schemas.openxmlformats.org/officeDocument/2006/relationships/customXml" Target="ink/ink219.xml"/><Relationship Id="rId501" Type="http://schemas.openxmlformats.org/officeDocument/2006/relationships/image" Target="media/image280.png"/><Relationship Id="rId500" Type="http://schemas.openxmlformats.org/officeDocument/2006/relationships/customXml" Target="ink/ink218.xml"/><Relationship Id="rId50" Type="http://schemas.openxmlformats.org/officeDocument/2006/relationships/customXml" Target="ink/ink20.xml"/><Relationship Id="rId5" Type="http://schemas.openxmlformats.org/officeDocument/2006/relationships/image" Target="media/image2.png"/><Relationship Id="rId499" Type="http://schemas.openxmlformats.org/officeDocument/2006/relationships/image" Target="media/image279.png"/><Relationship Id="rId498" Type="http://schemas.openxmlformats.org/officeDocument/2006/relationships/customXml" Target="ink/ink217.xml"/><Relationship Id="rId497" Type="http://schemas.openxmlformats.org/officeDocument/2006/relationships/image" Target="media/image278.png"/><Relationship Id="rId496" Type="http://schemas.openxmlformats.org/officeDocument/2006/relationships/customXml" Target="ink/ink216.xml"/><Relationship Id="rId495" Type="http://schemas.openxmlformats.org/officeDocument/2006/relationships/image" Target="media/image277.png"/><Relationship Id="rId494" Type="http://schemas.openxmlformats.org/officeDocument/2006/relationships/customXml" Target="ink/ink215.xml"/><Relationship Id="rId493" Type="http://schemas.openxmlformats.org/officeDocument/2006/relationships/image" Target="media/image276.png"/><Relationship Id="rId492" Type="http://schemas.openxmlformats.org/officeDocument/2006/relationships/customXml" Target="ink/ink214.xml"/><Relationship Id="rId491" Type="http://schemas.openxmlformats.org/officeDocument/2006/relationships/image" Target="media/image275.png"/><Relationship Id="rId490" Type="http://schemas.openxmlformats.org/officeDocument/2006/relationships/customXml" Target="ink/ink213.xml"/><Relationship Id="rId49" Type="http://schemas.openxmlformats.org/officeDocument/2006/relationships/image" Target="media/image27.png"/><Relationship Id="rId489" Type="http://schemas.openxmlformats.org/officeDocument/2006/relationships/image" Target="media/image274.png"/><Relationship Id="rId488" Type="http://schemas.openxmlformats.org/officeDocument/2006/relationships/customXml" Target="ink/ink212.xml"/><Relationship Id="rId487" Type="http://schemas.openxmlformats.org/officeDocument/2006/relationships/image" Target="media/image273.png"/><Relationship Id="rId486" Type="http://schemas.openxmlformats.org/officeDocument/2006/relationships/customXml" Target="ink/ink211.xml"/><Relationship Id="rId485" Type="http://schemas.openxmlformats.org/officeDocument/2006/relationships/image" Target="media/image272.png"/><Relationship Id="rId484" Type="http://schemas.openxmlformats.org/officeDocument/2006/relationships/customXml" Target="ink/ink210.xml"/><Relationship Id="rId483" Type="http://schemas.openxmlformats.org/officeDocument/2006/relationships/image" Target="media/image271.png"/><Relationship Id="rId482" Type="http://schemas.openxmlformats.org/officeDocument/2006/relationships/customXml" Target="ink/ink209.xml"/><Relationship Id="rId481" Type="http://schemas.openxmlformats.org/officeDocument/2006/relationships/image" Target="media/image270.png"/><Relationship Id="rId480" Type="http://schemas.openxmlformats.org/officeDocument/2006/relationships/customXml" Target="ink/ink208.xml"/><Relationship Id="rId48" Type="http://schemas.openxmlformats.org/officeDocument/2006/relationships/image" Target="media/image26.png"/><Relationship Id="rId479" Type="http://schemas.openxmlformats.org/officeDocument/2006/relationships/image" Target="media/image269.png"/><Relationship Id="rId478" Type="http://schemas.openxmlformats.org/officeDocument/2006/relationships/image" Target="media/image268.png"/><Relationship Id="rId477" Type="http://schemas.openxmlformats.org/officeDocument/2006/relationships/customXml" Target="ink/ink207.xml"/><Relationship Id="rId476" Type="http://schemas.openxmlformats.org/officeDocument/2006/relationships/image" Target="media/image267.png"/><Relationship Id="rId475" Type="http://schemas.openxmlformats.org/officeDocument/2006/relationships/customXml" Target="ink/ink206.xml"/><Relationship Id="rId474" Type="http://schemas.openxmlformats.org/officeDocument/2006/relationships/image" Target="media/image266.png"/><Relationship Id="rId473" Type="http://schemas.openxmlformats.org/officeDocument/2006/relationships/customXml" Target="ink/ink205.xml"/><Relationship Id="rId472" Type="http://schemas.openxmlformats.org/officeDocument/2006/relationships/image" Target="media/image265.png"/><Relationship Id="rId471" Type="http://schemas.openxmlformats.org/officeDocument/2006/relationships/customXml" Target="ink/ink204.xml"/><Relationship Id="rId470" Type="http://schemas.openxmlformats.org/officeDocument/2006/relationships/image" Target="media/image264.png"/><Relationship Id="rId47" Type="http://schemas.openxmlformats.org/officeDocument/2006/relationships/customXml" Target="ink/ink19.xml"/><Relationship Id="rId469" Type="http://schemas.openxmlformats.org/officeDocument/2006/relationships/customXml" Target="ink/ink203.xml"/><Relationship Id="rId468" Type="http://schemas.openxmlformats.org/officeDocument/2006/relationships/image" Target="media/image263.png"/><Relationship Id="rId467" Type="http://schemas.openxmlformats.org/officeDocument/2006/relationships/customXml" Target="ink/ink202.xml"/><Relationship Id="rId466" Type="http://schemas.openxmlformats.org/officeDocument/2006/relationships/image" Target="media/image262.png"/><Relationship Id="rId465" Type="http://schemas.openxmlformats.org/officeDocument/2006/relationships/customXml" Target="ink/ink201.xml"/><Relationship Id="rId464" Type="http://schemas.openxmlformats.org/officeDocument/2006/relationships/image" Target="media/image261.png"/><Relationship Id="rId463" Type="http://schemas.openxmlformats.org/officeDocument/2006/relationships/customXml" Target="ink/ink200.xml"/><Relationship Id="rId462" Type="http://schemas.openxmlformats.org/officeDocument/2006/relationships/image" Target="media/image260.png"/><Relationship Id="rId461" Type="http://schemas.openxmlformats.org/officeDocument/2006/relationships/image" Target="media/image259.png"/><Relationship Id="rId460" Type="http://schemas.openxmlformats.org/officeDocument/2006/relationships/customXml" Target="ink/ink199.xml"/><Relationship Id="rId46" Type="http://schemas.openxmlformats.org/officeDocument/2006/relationships/image" Target="media/image25.png"/><Relationship Id="rId459" Type="http://schemas.openxmlformats.org/officeDocument/2006/relationships/image" Target="media/image258.png"/><Relationship Id="rId458" Type="http://schemas.openxmlformats.org/officeDocument/2006/relationships/image" Target="media/image257.png"/><Relationship Id="rId457" Type="http://schemas.openxmlformats.org/officeDocument/2006/relationships/image" Target="media/image256.png"/><Relationship Id="rId456" Type="http://schemas.openxmlformats.org/officeDocument/2006/relationships/image" Target="media/image255.png"/><Relationship Id="rId455" Type="http://schemas.openxmlformats.org/officeDocument/2006/relationships/image" Target="media/image254.png"/><Relationship Id="rId454" Type="http://schemas.openxmlformats.org/officeDocument/2006/relationships/image" Target="media/image253.png"/><Relationship Id="rId453" Type="http://schemas.openxmlformats.org/officeDocument/2006/relationships/image" Target="media/image252.png"/><Relationship Id="rId452" Type="http://schemas.openxmlformats.org/officeDocument/2006/relationships/image" Target="media/image251.png"/><Relationship Id="rId451" Type="http://schemas.openxmlformats.org/officeDocument/2006/relationships/image" Target="media/image250.png"/><Relationship Id="rId450" Type="http://schemas.openxmlformats.org/officeDocument/2006/relationships/customXml" Target="ink/ink198.xml"/><Relationship Id="rId45" Type="http://schemas.openxmlformats.org/officeDocument/2006/relationships/customXml" Target="ink/ink18.xml"/><Relationship Id="rId449" Type="http://schemas.openxmlformats.org/officeDocument/2006/relationships/image" Target="media/image249.png"/><Relationship Id="rId448" Type="http://schemas.openxmlformats.org/officeDocument/2006/relationships/customXml" Target="ink/ink197.xml"/><Relationship Id="rId447" Type="http://schemas.openxmlformats.org/officeDocument/2006/relationships/image" Target="media/image248.png"/><Relationship Id="rId446" Type="http://schemas.openxmlformats.org/officeDocument/2006/relationships/customXml" Target="ink/ink196.xml"/><Relationship Id="rId445" Type="http://schemas.openxmlformats.org/officeDocument/2006/relationships/image" Target="media/image247.png"/><Relationship Id="rId444" Type="http://schemas.openxmlformats.org/officeDocument/2006/relationships/customXml" Target="ink/ink195.xml"/><Relationship Id="rId443" Type="http://schemas.openxmlformats.org/officeDocument/2006/relationships/image" Target="media/image246.png"/><Relationship Id="rId442" Type="http://schemas.openxmlformats.org/officeDocument/2006/relationships/customXml" Target="ink/ink194.xml"/><Relationship Id="rId441" Type="http://schemas.openxmlformats.org/officeDocument/2006/relationships/image" Target="media/image245.png"/><Relationship Id="rId440" Type="http://schemas.openxmlformats.org/officeDocument/2006/relationships/customXml" Target="ink/ink193.xml"/><Relationship Id="rId44" Type="http://schemas.openxmlformats.org/officeDocument/2006/relationships/image" Target="media/image24.png"/><Relationship Id="rId439" Type="http://schemas.openxmlformats.org/officeDocument/2006/relationships/image" Target="media/image244.png"/><Relationship Id="rId438" Type="http://schemas.openxmlformats.org/officeDocument/2006/relationships/customXml" Target="ink/ink192.xml"/><Relationship Id="rId437" Type="http://schemas.openxmlformats.org/officeDocument/2006/relationships/image" Target="media/image243.png"/><Relationship Id="rId436" Type="http://schemas.openxmlformats.org/officeDocument/2006/relationships/customXml" Target="ink/ink191.xml"/><Relationship Id="rId435" Type="http://schemas.openxmlformats.org/officeDocument/2006/relationships/image" Target="media/image242.png"/><Relationship Id="rId434" Type="http://schemas.openxmlformats.org/officeDocument/2006/relationships/customXml" Target="ink/ink190.xml"/><Relationship Id="rId433" Type="http://schemas.openxmlformats.org/officeDocument/2006/relationships/image" Target="media/image241.png"/><Relationship Id="rId432" Type="http://schemas.openxmlformats.org/officeDocument/2006/relationships/customXml" Target="ink/ink189.xml"/><Relationship Id="rId431" Type="http://schemas.openxmlformats.org/officeDocument/2006/relationships/image" Target="media/image240.png"/><Relationship Id="rId430" Type="http://schemas.openxmlformats.org/officeDocument/2006/relationships/customXml" Target="ink/ink188.xml"/><Relationship Id="rId43" Type="http://schemas.openxmlformats.org/officeDocument/2006/relationships/customXml" Target="ink/ink17.xml"/><Relationship Id="rId429" Type="http://schemas.openxmlformats.org/officeDocument/2006/relationships/image" Target="media/image239.png"/><Relationship Id="rId428" Type="http://schemas.openxmlformats.org/officeDocument/2006/relationships/image" Target="media/image238.png"/><Relationship Id="rId427" Type="http://schemas.openxmlformats.org/officeDocument/2006/relationships/image" Target="media/image237.png"/><Relationship Id="rId426" Type="http://schemas.openxmlformats.org/officeDocument/2006/relationships/customXml" Target="ink/ink187.xml"/><Relationship Id="rId425" Type="http://schemas.openxmlformats.org/officeDocument/2006/relationships/image" Target="media/image236.png"/><Relationship Id="rId424" Type="http://schemas.openxmlformats.org/officeDocument/2006/relationships/customXml" Target="ink/ink186.xml"/><Relationship Id="rId423" Type="http://schemas.openxmlformats.org/officeDocument/2006/relationships/image" Target="media/image235.png"/><Relationship Id="rId422" Type="http://schemas.openxmlformats.org/officeDocument/2006/relationships/customXml" Target="ink/ink185.xml"/><Relationship Id="rId421" Type="http://schemas.openxmlformats.org/officeDocument/2006/relationships/image" Target="media/image234.png"/><Relationship Id="rId420" Type="http://schemas.openxmlformats.org/officeDocument/2006/relationships/image" Target="media/image233.png"/><Relationship Id="rId42" Type="http://schemas.openxmlformats.org/officeDocument/2006/relationships/image" Target="media/image23.png"/><Relationship Id="rId419" Type="http://schemas.openxmlformats.org/officeDocument/2006/relationships/image" Target="media/image232.png"/><Relationship Id="rId418" Type="http://schemas.openxmlformats.org/officeDocument/2006/relationships/customXml" Target="ink/ink184.xml"/><Relationship Id="rId417" Type="http://schemas.openxmlformats.org/officeDocument/2006/relationships/image" Target="media/image231.png"/><Relationship Id="rId416" Type="http://schemas.openxmlformats.org/officeDocument/2006/relationships/customXml" Target="ink/ink183.xml"/><Relationship Id="rId415" Type="http://schemas.openxmlformats.org/officeDocument/2006/relationships/image" Target="media/image230.png"/><Relationship Id="rId414" Type="http://schemas.openxmlformats.org/officeDocument/2006/relationships/customXml" Target="ink/ink182.xml"/><Relationship Id="rId413" Type="http://schemas.openxmlformats.org/officeDocument/2006/relationships/image" Target="media/image229.png"/><Relationship Id="rId412" Type="http://schemas.openxmlformats.org/officeDocument/2006/relationships/customXml" Target="ink/ink181.xml"/><Relationship Id="rId411" Type="http://schemas.openxmlformats.org/officeDocument/2006/relationships/image" Target="media/image228.png"/><Relationship Id="rId410" Type="http://schemas.openxmlformats.org/officeDocument/2006/relationships/image" Target="media/image227.png"/><Relationship Id="rId41" Type="http://schemas.openxmlformats.org/officeDocument/2006/relationships/image" Target="media/image22.png"/><Relationship Id="rId409" Type="http://schemas.openxmlformats.org/officeDocument/2006/relationships/image" Target="media/image226.png"/><Relationship Id="rId408" Type="http://schemas.openxmlformats.org/officeDocument/2006/relationships/image" Target="media/image225.png"/><Relationship Id="rId407" Type="http://schemas.openxmlformats.org/officeDocument/2006/relationships/customXml" Target="ink/ink180.xml"/><Relationship Id="rId406" Type="http://schemas.openxmlformats.org/officeDocument/2006/relationships/image" Target="media/image224.png"/><Relationship Id="rId405" Type="http://schemas.openxmlformats.org/officeDocument/2006/relationships/image" Target="media/image223.png"/><Relationship Id="rId404" Type="http://schemas.openxmlformats.org/officeDocument/2006/relationships/customXml" Target="ink/ink179.xml"/><Relationship Id="rId403" Type="http://schemas.openxmlformats.org/officeDocument/2006/relationships/image" Target="media/image222.png"/><Relationship Id="rId402" Type="http://schemas.openxmlformats.org/officeDocument/2006/relationships/customXml" Target="ink/ink178.xml"/><Relationship Id="rId401" Type="http://schemas.openxmlformats.org/officeDocument/2006/relationships/image" Target="media/image221.png"/><Relationship Id="rId400" Type="http://schemas.openxmlformats.org/officeDocument/2006/relationships/customXml" Target="ink/ink177.xml"/><Relationship Id="rId40" Type="http://schemas.openxmlformats.org/officeDocument/2006/relationships/customXml" Target="ink/ink16.xml"/><Relationship Id="rId4" Type="http://schemas.openxmlformats.org/officeDocument/2006/relationships/image" Target="media/image1.png"/><Relationship Id="rId399" Type="http://schemas.openxmlformats.org/officeDocument/2006/relationships/image" Target="media/image220.png"/><Relationship Id="rId398" Type="http://schemas.openxmlformats.org/officeDocument/2006/relationships/customXml" Target="ink/ink176.xml"/><Relationship Id="rId397" Type="http://schemas.openxmlformats.org/officeDocument/2006/relationships/image" Target="media/image219.png"/><Relationship Id="rId396" Type="http://schemas.openxmlformats.org/officeDocument/2006/relationships/customXml" Target="ink/ink175.xml"/><Relationship Id="rId395" Type="http://schemas.openxmlformats.org/officeDocument/2006/relationships/image" Target="media/image218.png"/><Relationship Id="rId394" Type="http://schemas.openxmlformats.org/officeDocument/2006/relationships/customXml" Target="ink/ink174.xml"/><Relationship Id="rId393" Type="http://schemas.openxmlformats.org/officeDocument/2006/relationships/image" Target="media/image217.png"/><Relationship Id="rId392" Type="http://schemas.openxmlformats.org/officeDocument/2006/relationships/customXml" Target="ink/ink173.xml"/><Relationship Id="rId391" Type="http://schemas.openxmlformats.org/officeDocument/2006/relationships/image" Target="media/image216.png"/><Relationship Id="rId390" Type="http://schemas.openxmlformats.org/officeDocument/2006/relationships/customXml" Target="ink/ink172.xml"/><Relationship Id="rId39" Type="http://schemas.openxmlformats.org/officeDocument/2006/relationships/image" Target="media/image21.png"/><Relationship Id="rId389" Type="http://schemas.openxmlformats.org/officeDocument/2006/relationships/image" Target="media/image215.png"/><Relationship Id="rId388" Type="http://schemas.openxmlformats.org/officeDocument/2006/relationships/customXml" Target="ink/ink171.xml"/><Relationship Id="rId387" Type="http://schemas.openxmlformats.org/officeDocument/2006/relationships/image" Target="media/image214.png"/><Relationship Id="rId386" Type="http://schemas.openxmlformats.org/officeDocument/2006/relationships/customXml" Target="ink/ink170.xml"/><Relationship Id="rId385" Type="http://schemas.openxmlformats.org/officeDocument/2006/relationships/image" Target="media/image213.png"/><Relationship Id="rId384" Type="http://schemas.openxmlformats.org/officeDocument/2006/relationships/customXml" Target="ink/ink169.xml"/><Relationship Id="rId383" Type="http://schemas.openxmlformats.org/officeDocument/2006/relationships/image" Target="media/image212.png"/><Relationship Id="rId382" Type="http://schemas.openxmlformats.org/officeDocument/2006/relationships/customXml" Target="ink/ink168.xml"/><Relationship Id="rId381" Type="http://schemas.openxmlformats.org/officeDocument/2006/relationships/image" Target="media/image211.png"/><Relationship Id="rId380" Type="http://schemas.openxmlformats.org/officeDocument/2006/relationships/customXml" Target="ink/ink167.xml"/><Relationship Id="rId38" Type="http://schemas.openxmlformats.org/officeDocument/2006/relationships/customXml" Target="ink/ink15.xml"/><Relationship Id="rId379" Type="http://schemas.openxmlformats.org/officeDocument/2006/relationships/image" Target="media/image210.png"/><Relationship Id="rId378" Type="http://schemas.openxmlformats.org/officeDocument/2006/relationships/customXml" Target="ink/ink166.xml"/><Relationship Id="rId377" Type="http://schemas.openxmlformats.org/officeDocument/2006/relationships/image" Target="media/image209.png"/><Relationship Id="rId376" Type="http://schemas.openxmlformats.org/officeDocument/2006/relationships/customXml" Target="ink/ink165.xml"/><Relationship Id="rId375" Type="http://schemas.openxmlformats.org/officeDocument/2006/relationships/image" Target="media/image208.png"/><Relationship Id="rId374" Type="http://schemas.openxmlformats.org/officeDocument/2006/relationships/image" Target="media/image207.png"/><Relationship Id="rId373" Type="http://schemas.openxmlformats.org/officeDocument/2006/relationships/customXml" Target="ink/ink164.xml"/><Relationship Id="rId372" Type="http://schemas.openxmlformats.org/officeDocument/2006/relationships/image" Target="media/image206.png"/><Relationship Id="rId371" Type="http://schemas.openxmlformats.org/officeDocument/2006/relationships/customXml" Target="ink/ink163.xml"/><Relationship Id="rId370" Type="http://schemas.openxmlformats.org/officeDocument/2006/relationships/image" Target="media/image205.png"/><Relationship Id="rId37" Type="http://schemas.openxmlformats.org/officeDocument/2006/relationships/image" Target="media/image20.png"/><Relationship Id="rId369" Type="http://schemas.openxmlformats.org/officeDocument/2006/relationships/customXml" Target="ink/ink162.xml"/><Relationship Id="rId368" Type="http://schemas.openxmlformats.org/officeDocument/2006/relationships/image" Target="media/image204.png"/><Relationship Id="rId367" Type="http://schemas.openxmlformats.org/officeDocument/2006/relationships/customXml" Target="ink/ink161.xml"/><Relationship Id="rId366" Type="http://schemas.openxmlformats.org/officeDocument/2006/relationships/image" Target="media/image203.png"/><Relationship Id="rId365" Type="http://schemas.openxmlformats.org/officeDocument/2006/relationships/customXml" Target="ink/ink160.xml"/><Relationship Id="rId364" Type="http://schemas.openxmlformats.org/officeDocument/2006/relationships/image" Target="media/image202.png"/><Relationship Id="rId363" Type="http://schemas.openxmlformats.org/officeDocument/2006/relationships/customXml" Target="ink/ink159.xml"/><Relationship Id="rId362" Type="http://schemas.openxmlformats.org/officeDocument/2006/relationships/image" Target="media/image201.png"/><Relationship Id="rId361" Type="http://schemas.openxmlformats.org/officeDocument/2006/relationships/customXml" Target="ink/ink158.xml"/><Relationship Id="rId360" Type="http://schemas.openxmlformats.org/officeDocument/2006/relationships/image" Target="media/image200.png"/><Relationship Id="rId36" Type="http://schemas.openxmlformats.org/officeDocument/2006/relationships/customXml" Target="ink/ink14.xml"/><Relationship Id="rId359" Type="http://schemas.openxmlformats.org/officeDocument/2006/relationships/customXml" Target="ink/ink157.xml"/><Relationship Id="rId358" Type="http://schemas.openxmlformats.org/officeDocument/2006/relationships/image" Target="media/image199.png"/><Relationship Id="rId357" Type="http://schemas.openxmlformats.org/officeDocument/2006/relationships/customXml" Target="ink/ink156.xml"/><Relationship Id="rId356" Type="http://schemas.openxmlformats.org/officeDocument/2006/relationships/image" Target="media/image198.png"/><Relationship Id="rId355" Type="http://schemas.openxmlformats.org/officeDocument/2006/relationships/image" Target="media/image197.png"/><Relationship Id="rId354" Type="http://schemas.openxmlformats.org/officeDocument/2006/relationships/customXml" Target="ink/ink155.xml"/><Relationship Id="rId353" Type="http://schemas.openxmlformats.org/officeDocument/2006/relationships/image" Target="media/image196.png"/><Relationship Id="rId352" Type="http://schemas.openxmlformats.org/officeDocument/2006/relationships/customXml" Target="ink/ink154.xml"/><Relationship Id="rId351" Type="http://schemas.openxmlformats.org/officeDocument/2006/relationships/image" Target="media/image195.png"/><Relationship Id="rId350" Type="http://schemas.openxmlformats.org/officeDocument/2006/relationships/customXml" Target="ink/ink153.xml"/><Relationship Id="rId35" Type="http://schemas.openxmlformats.org/officeDocument/2006/relationships/image" Target="media/image19.png"/><Relationship Id="rId349" Type="http://schemas.openxmlformats.org/officeDocument/2006/relationships/image" Target="media/image194.png"/><Relationship Id="rId348" Type="http://schemas.openxmlformats.org/officeDocument/2006/relationships/customXml" Target="ink/ink152.xml"/><Relationship Id="rId347" Type="http://schemas.openxmlformats.org/officeDocument/2006/relationships/image" Target="media/image193.png"/><Relationship Id="rId346" Type="http://schemas.openxmlformats.org/officeDocument/2006/relationships/customXml" Target="ink/ink151.xml"/><Relationship Id="rId345" Type="http://schemas.openxmlformats.org/officeDocument/2006/relationships/image" Target="media/image192.png"/><Relationship Id="rId344" Type="http://schemas.openxmlformats.org/officeDocument/2006/relationships/customXml" Target="ink/ink150.xml"/><Relationship Id="rId343" Type="http://schemas.openxmlformats.org/officeDocument/2006/relationships/image" Target="media/image191.png"/><Relationship Id="rId342" Type="http://schemas.openxmlformats.org/officeDocument/2006/relationships/customXml" Target="ink/ink149.xml"/><Relationship Id="rId341" Type="http://schemas.openxmlformats.org/officeDocument/2006/relationships/image" Target="media/image190.png"/><Relationship Id="rId340" Type="http://schemas.openxmlformats.org/officeDocument/2006/relationships/customXml" Target="ink/ink148.xml"/><Relationship Id="rId34" Type="http://schemas.openxmlformats.org/officeDocument/2006/relationships/customXml" Target="ink/ink13.xml"/><Relationship Id="rId339" Type="http://schemas.openxmlformats.org/officeDocument/2006/relationships/image" Target="media/image189.png"/><Relationship Id="rId338" Type="http://schemas.openxmlformats.org/officeDocument/2006/relationships/customXml" Target="ink/ink147.xml"/><Relationship Id="rId337" Type="http://schemas.openxmlformats.org/officeDocument/2006/relationships/image" Target="media/image188.png"/><Relationship Id="rId336" Type="http://schemas.openxmlformats.org/officeDocument/2006/relationships/customXml" Target="ink/ink146.xml"/><Relationship Id="rId335" Type="http://schemas.openxmlformats.org/officeDocument/2006/relationships/image" Target="media/image187.png"/><Relationship Id="rId334" Type="http://schemas.openxmlformats.org/officeDocument/2006/relationships/customXml" Target="ink/ink145.xml"/><Relationship Id="rId333" Type="http://schemas.openxmlformats.org/officeDocument/2006/relationships/image" Target="media/image186.png"/><Relationship Id="rId332" Type="http://schemas.openxmlformats.org/officeDocument/2006/relationships/customXml" Target="ink/ink144.xml"/><Relationship Id="rId331" Type="http://schemas.openxmlformats.org/officeDocument/2006/relationships/image" Target="media/image185.png"/><Relationship Id="rId330" Type="http://schemas.openxmlformats.org/officeDocument/2006/relationships/image" Target="media/image184.png"/><Relationship Id="rId33" Type="http://schemas.openxmlformats.org/officeDocument/2006/relationships/image" Target="media/image18.png"/><Relationship Id="rId329" Type="http://schemas.openxmlformats.org/officeDocument/2006/relationships/image" Target="media/image183.png"/><Relationship Id="rId328" Type="http://schemas.openxmlformats.org/officeDocument/2006/relationships/image" Target="media/image182.png"/><Relationship Id="rId327" Type="http://schemas.openxmlformats.org/officeDocument/2006/relationships/image" Target="media/image181.png"/><Relationship Id="rId326" Type="http://schemas.openxmlformats.org/officeDocument/2006/relationships/image" Target="media/image180.png"/><Relationship Id="rId325" Type="http://schemas.openxmlformats.org/officeDocument/2006/relationships/customXml" Target="ink/ink143.xml"/><Relationship Id="rId324" Type="http://schemas.openxmlformats.org/officeDocument/2006/relationships/image" Target="media/image179.png"/><Relationship Id="rId323" Type="http://schemas.openxmlformats.org/officeDocument/2006/relationships/customXml" Target="ink/ink142.xml"/><Relationship Id="rId322" Type="http://schemas.openxmlformats.org/officeDocument/2006/relationships/image" Target="media/image178.png"/><Relationship Id="rId321" Type="http://schemas.openxmlformats.org/officeDocument/2006/relationships/customXml" Target="ink/ink141.xml"/><Relationship Id="rId320" Type="http://schemas.openxmlformats.org/officeDocument/2006/relationships/image" Target="media/image177.png"/><Relationship Id="rId32" Type="http://schemas.openxmlformats.org/officeDocument/2006/relationships/customXml" Target="ink/ink12.xml"/><Relationship Id="rId319" Type="http://schemas.openxmlformats.org/officeDocument/2006/relationships/customXml" Target="ink/ink140.xml"/><Relationship Id="rId318" Type="http://schemas.openxmlformats.org/officeDocument/2006/relationships/image" Target="media/image176.png"/><Relationship Id="rId317" Type="http://schemas.openxmlformats.org/officeDocument/2006/relationships/image" Target="media/image175.png"/><Relationship Id="rId316" Type="http://schemas.openxmlformats.org/officeDocument/2006/relationships/image" Target="media/image174.png"/><Relationship Id="rId315" Type="http://schemas.openxmlformats.org/officeDocument/2006/relationships/image" Target="media/image173.png"/><Relationship Id="rId314" Type="http://schemas.openxmlformats.org/officeDocument/2006/relationships/image" Target="media/image172.png"/><Relationship Id="rId313" Type="http://schemas.openxmlformats.org/officeDocument/2006/relationships/image" Target="media/image171.png"/><Relationship Id="rId312" Type="http://schemas.openxmlformats.org/officeDocument/2006/relationships/image" Target="media/image170.png"/><Relationship Id="rId311" Type="http://schemas.openxmlformats.org/officeDocument/2006/relationships/image" Target="media/image169.png"/><Relationship Id="rId310" Type="http://schemas.openxmlformats.org/officeDocument/2006/relationships/image" Target="media/image168.png"/><Relationship Id="rId31" Type="http://schemas.openxmlformats.org/officeDocument/2006/relationships/image" Target="media/image17.png"/><Relationship Id="rId309" Type="http://schemas.openxmlformats.org/officeDocument/2006/relationships/image" Target="media/image167.png"/><Relationship Id="rId308" Type="http://schemas.openxmlformats.org/officeDocument/2006/relationships/customXml" Target="ink/ink139.xml"/><Relationship Id="rId307" Type="http://schemas.openxmlformats.org/officeDocument/2006/relationships/image" Target="media/image166.png"/><Relationship Id="rId306" Type="http://schemas.openxmlformats.org/officeDocument/2006/relationships/customXml" Target="ink/ink138.xml"/><Relationship Id="rId305" Type="http://schemas.openxmlformats.org/officeDocument/2006/relationships/image" Target="media/image165.png"/><Relationship Id="rId304" Type="http://schemas.openxmlformats.org/officeDocument/2006/relationships/customXml" Target="ink/ink137.xml"/><Relationship Id="rId303" Type="http://schemas.openxmlformats.org/officeDocument/2006/relationships/image" Target="media/image164.png"/><Relationship Id="rId302" Type="http://schemas.openxmlformats.org/officeDocument/2006/relationships/customXml" Target="ink/ink136.xml"/><Relationship Id="rId301" Type="http://schemas.openxmlformats.org/officeDocument/2006/relationships/image" Target="media/image163.png"/><Relationship Id="rId300" Type="http://schemas.openxmlformats.org/officeDocument/2006/relationships/customXml" Target="ink/ink135.xml"/><Relationship Id="rId30" Type="http://schemas.openxmlformats.org/officeDocument/2006/relationships/customXml" Target="ink/ink11.xml"/><Relationship Id="rId3" Type="http://schemas.openxmlformats.org/officeDocument/2006/relationships/theme" Target="theme/theme1.xml"/><Relationship Id="rId299" Type="http://schemas.openxmlformats.org/officeDocument/2006/relationships/image" Target="media/image162.png"/><Relationship Id="rId298" Type="http://schemas.openxmlformats.org/officeDocument/2006/relationships/customXml" Target="ink/ink134.xml"/><Relationship Id="rId297" Type="http://schemas.openxmlformats.org/officeDocument/2006/relationships/image" Target="media/image161.png"/><Relationship Id="rId296" Type="http://schemas.openxmlformats.org/officeDocument/2006/relationships/customXml" Target="ink/ink133.xml"/><Relationship Id="rId295" Type="http://schemas.openxmlformats.org/officeDocument/2006/relationships/image" Target="media/image160.png"/><Relationship Id="rId294" Type="http://schemas.openxmlformats.org/officeDocument/2006/relationships/customXml" Target="ink/ink132.xml"/><Relationship Id="rId293" Type="http://schemas.openxmlformats.org/officeDocument/2006/relationships/image" Target="media/image159.png"/><Relationship Id="rId292" Type="http://schemas.openxmlformats.org/officeDocument/2006/relationships/customXml" Target="ink/ink131.xml"/><Relationship Id="rId291" Type="http://schemas.openxmlformats.org/officeDocument/2006/relationships/image" Target="media/image158.png"/><Relationship Id="rId290" Type="http://schemas.openxmlformats.org/officeDocument/2006/relationships/customXml" Target="ink/ink130.xml"/><Relationship Id="rId29" Type="http://schemas.openxmlformats.org/officeDocument/2006/relationships/image" Target="media/image16.png"/><Relationship Id="rId289" Type="http://schemas.openxmlformats.org/officeDocument/2006/relationships/image" Target="media/image157.png"/><Relationship Id="rId288" Type="http://schemas.openxmlformats.org/officeDocument/2006/relationships/customXml" Target="ink/ink129.xml"/><Relationship Id="rId287" Type="http://schemas.openxmlformats.org/officeDocument/2006/relationships/image" Target="media/image156.png"/><Relationship Id="rId286" Type="http://schemas.openxmlformats.org/officeDocument/2006/relationships/image" Target="media/image155.png"/><Relationship Id="rId285" Type="http://schemas.openxmlformats.org/officeDocument/2006/relationships/customXml" Target="ink/ink128.xml"/><Relationship Id="rId284" Type="http://schemas.openxmlformats.org/officeDocument/2006/relationships/image" Target="media/image154.png"/><Relationship Id="rId283" Type="http://schemas.openxmlformats.org/officeDocument/2006/relationships/image" Target="media/image153.png"/><Relationship Id="rId282" Type="http://schemas.openxmlformats.org/officeDocument/2006/relationships/customXml" Target="ink/ink127.xml"/><Relationship Id="rId281" Type="http://schemas.openxmlformats.org/officeDocument/2006/relationships/image" Target="media/image152.png"/><Relationship Id="rId280" Type="http://schemas.openxmlformats.org/officeDocument/2006/relationships/image" Target="media/image151.png"/><Relationship Id="rId28" Type="http://schemas.openxmlformats.org/officeDocument/2006/relationships/customXml" Target="ink/ink10.xml"/><Relationship Id="rId279" Type="http://schemas.openxmlformats.org/officeDocument/2006/relationships/customXml" Target="ink/ink126.xml"/><Relationship Id="rId278" Type="http://schemas.openxmlformats.org/officeDocument/2006/relationships/image" Target="media/image150.png"/><Relationship Id="rId277" Type="http://schemas.openxmlformats.org/officeDocument/2006/relationships/customXml" Target="ink/ink125.xml"/><Relationship Id="rId276" Type="http://schemas.openxmlformats.org/officeDocument/2006/relationships/image" Target="media/image149.png"/><Relationship Id="rId275" Type="http://schemas.openxmlformats.org/officeDocument/2006/relationships/customXml" Target="ink/ink124.xml"/><Relationship Id="rId274" Type="http://schemas.openxmlformats.org/officeDocument/2006/relationships/image" Target="media/image148.png"/><Relationship Id="rId273" Type="http://schemas.openxmlformats.org/officeDocument/2006/relationships/customXml" Target="ink/ink123.xml"/><Relationship Id="rId272" Type="http://schemas.openxmlformats.org/officeDocument/2006/relationships/image" Target="media/image147.png"/><Relationship Id="rId271" Type="http://schemas.openxmlformats.org/officeDocument/2006/relationships/customXml" Target="ink/ink122.xml"/><Relationship Id="rId270" Type="http://schemas.openxmlformats.org/officeDocument/2006/relationships/image" Target="media/image146.png"/><Relationship Id="rId27" Type="http://schemas.openxmlformats.org/officeDocument/2006/relationships/image" Target="media/image15.png"/><Relationship Id="rId269" Type="http://schemas.openxmlformats.org/officeDocument/2006/relationships/customXml" Target="ink/ink121.xml"/><Relationship Id="rId268" Type="http://schemas.openxmlformats.org/officeDocument/2006/relationships/customXml" Target="ink/ink120.xml"/><Relationship Id="rId267" Type="http://schemas.openxmlformats.org/officeDocument/2006/relationships/image" Target="media/image145.png"/><Relationship Id="rId266" Type="http://schemas.openxmlformats.org/officeDocument/2006/relationships/customXml" Target="ink/ink119.xml"/><Relationship Id="rId265" Type="http://schemas.openxmlformats.org/officeDocument/2006/relationships/image" Target="media/image144.png"/><Relationship Id="rId264" Type="http://schemas.openxmlformats.org/officeDocument/2006/relationships/customXml" Target="ink/ink118.xml"/><Relationship Id="rId263" Type="http://schemas.openxmlformats.org/officeDocument/2006/relationships/image" Target="media/image143.png"/><Relationship Id="rId262" Type="http://schemas.openxmlformats.org/officeDocument/2006/relationships/customXml" Target="ink/ink117.xml"/><Relationship Id="rId261" Type="http://schemas.openxmlformats.org/officeDocument/2006/relationships/image" Target="media/image142.png"/><Relationship Id="rId260" Type="http://schemas.openxmlformats.org/officeDocument/2006/relationships/customXml" Target="ink/ink116.xml"/><Relationship Id="rId26" Type="http://schemas.openxmlformats.org/officeDocument/2006/relationships/customXml" Target="ink/ink9.xml"/><Relationship Id="rId259" Type="http://schemas.openxmlformats.org/officeDocument/2006/relationships/image" Target="media/image141.png"/><Relationship Id="rId258" Type="http://schemas.openxmlformats.org/officeDocument/2006/relationships/customXml" Target="ink/ink115.xml"/><Relationship Id="rId257" Type="http://schemas.openxmlformats.org/officeDocument/2006/relationships/image" Target="media/image140.png"/><Relationship Id="rId256" Type="http://schemas.openxmlformats.org/officeDocument/2006/relationships/customXml" Target="ink/ink114.xml"/><Relationship Id="rId255" Type="http://schemas.openxmlformats.org/officeDocument/2006/relationships/image" Target="media/image139.png"/><Relationship Id="rId254" Type="http://schemas.openxmlformats.org/officeDocument/2006/relationships/customXml" Target="ink/ink113.xml"/><Relationship Id="rId253" Type="http://schemas.openxmlformats.org/officeDocument/2006/relationships/image" Target="media/image138.png"/><Relationship Id="rId252" Type="http://schemas.openxmlformats.org/officeDocument/2006/relationships/customXml" Target="ink/ink112.xml"/><Relationship Id="rId251" Type="http://schemas.openxmlformats.org/officeDocument/2006/relationships/image" Target="media/image137.png"/><Relationship Id="rId250" Type="http://schemas.openxmlformats.org/officeDocument/2006/relationships/customXml" Target="ink/ink111.xml"/><Relationship Id="rId25" Type="http://schemas.openxmlformats.org/officeDocument/2006/relationships/image" Target="media/image14.png"/><Relationship Id="rId249" Type="http://schemas.openxmlformats.org/officeDocument/2006/relationships/image" Target="media/image136.png"/><Relationship Id="rId248" Type="http://schemas.openxmlformats.org/officeDocument/2006/relationships/customXml" Target="ink/ink110.xml"/><Relationship Id="rId247" Type="http://schemas.openxmlformats.org/officeDocument/2006/relationships/image" Target="media/image135.png"/><Relationship Id="rId246" Type="http://schemas.openxmlformats.org/officeDocument/2006/relationships/customXml" Target="ink/ink109.xml"/><Relationship Id="rId245" Type="http://schemas.openxmlformats.org/officeDocument/2006/relationships/image" Target="media/image134.png"/><Relationship Id="rId244" Type="http://schemas.openxmlformats.org/officeDocument/2006/relationships/customXml" Target="ink/ink108.xml"/><Relationship Id="rId243" Type="http://schemas.openxmlformats.org/officeDocument/2006/relationships/image" Target="media/image133.png"/><Relationship Id="rId242" Type="http://schemas.openxmlformats.org/officeDocument/2006/relationships/customXml" Target="ink/ink107.xml"/><Relationship Id="rId241" Type="http://schemas.openxmlformats.org/officeDocument/2006/relationships/image" Target="media/image132.png"/><Relationship Id="rId240" Type="http://schemas.openxmlformats.org/officeDocument/2006/relationships/customXml" Target="ink/ink106.xml"/><Relationship Id="rId24" Type="http://schemas.openxmlformats.org/officeDocument/2006/relationships/customXml" Target="ink/ink8.xml"/><Relationship Id="rId239" Type="http://schemas.openxmlformats.org/officeDocument/2006/relationships/image" Target="media/image131.png"/><Relationship Id="rId238" Type="http://schemas.openxmlformats.org/officeDocument/2006/relationships/customXml" Target="ink/ink105.xml"/><Relationship Id="rId237" Type="http://schemas.openxmlformats.org/officeDocument/2006/relationships/image" Target="media/image130.png"/><Relationship Id="rId236" Type="http://schemas.openxmlformats.org/officeDocument/2006/relationships/customXml" Target="ink/ink104.xml"/><Relationship Id="rId235" Type="http://schemas.openxmlformats.org/officeDocument/2006/relationships/image" Target="media/image129.png"/><Relationship Id="rId234" Type="http://schemas.openxmlformats.org/officeDocument/2006/relationships/customXml" Target="ink/ink103.xml"/><Relationship Id="rId233" Type="http://schemas.openxmlformats.org/officeDocument/2006/relationships/image" Target="media/image128.png"/><Relationship Id="rId232" Type="http://schemas.openxmlformats.org/officeDocument/2006/relationships/image" Target="media/image127.png"/><Relationship Id="rId231" Type="http://schemas.openxmlformats.org/officeDocument/2006/relationships/image" Target="media/image126.png"/><Relationship Id="rId230" Type="http://schemas.openxmlformats.org/officeDocument/2006/relationships/image" Target="media/image125.png"/><Relationship Id="rId23" Type="http://schemas.openxmlformats.org/officeDocument/2006/relationships/image" Target="media/image13.png"/><Relationship Id="rId229" Type="http://schemas.openxmlformats.org/officeDocument/2006/relationships/customXml" Target="ink/ink102.xml"/><Relationship Id="rId228" Type="http://schemas.openxmlformats.org/officeDocument/2006/relationships/image" Target="media/image124.png"/><Relationship Id="rId227" Type="http://schemas.openxmlformats.org/officeDocument/2006/relationships/customXml" Target="ink/ink101.xml"/><Relationship Id="rId226" Type="http://schemas.openxmlformats.org/officeDocument/2006/relationships/image" Target="media/image123.png"/><Relationship Id="rId225" Type="http://schemas.openxmlformats.org/officeDocument/2006/relationships/customXml" Target="ink/ink100.xml"/><Relationship Id="rId224" Type="http://schemas.openxmlformats.org/officeDocument/2006/relationships/image" Target="media/image122.png"/><Relationship Id="rId223" Type="http://schemas.openxmlformats.org/officeDocument/2006/relationships/customXml" Target="ink/ink99.xml"/><Relationship Id="rId222" Type="http://schemas.openxmlformats.org/officeDocument/2006/relationships/image" Target="media/image121.png"/><Relationship Id="rId221" Type="http://schemas.openxmlformats.org/officeDocument/2006/relationships/customXml" Target="ink/ink98.xml"/><Relationship Id="rId220" Type="http://schemas.openxmlformats.org/officeDocument/2006/relationships/image" Target="media/image120.png"/><Relationship Id="rId22" Type="http://schemas.openxmlformats.org/officeDocument/2006/relationships/customXml" Target="ink/ink7.xml"/><Relationship Id="rId219" Type="http://schemas.openxmlformats.org/officeDocument/2006/relationships/customXml" Target="ink/ink97.xml"/><Relationship Id="rId218" Type="http://schemas.openxmlformats.org/officeDocument/2006/relationships/image" Target="media/image119.png"/><Relationship Id="rId217" Type="http://schemas.openxmlformats.org/officeDocument/2006/relationships/customXml" Target="ink/ink96.xml"/><Relationship Id="rId216" Type="http://schemas.openxmlformats.org/officeDocument/2006/relationships/image" Target="media/image118.png"/><Relationship Id="rId215" Type="http://schemas.openxmlformats.org/officeDocument/2006/relationships/customXml" Target="ink/ink95.xml"/><Relationship Id="rId214" Type="http://schemas.openxmlformats.org/officeDocument/2006/relationships/image" Target="media/image117.png"/><Relationship Id="rId213" Type="http://schemas.openxmlformats.org/officeDocument/2006/relationships/customXml" Target="ink/ink94.xml"/><Relationship Id="rId212" Type="http://schemas.openxmlformats.org/officeDocument/2006/relationships/image" Target="media/image116.png"/><Relationship Id="rId211" Type="http://schemas.openxmlformats.org/officeDocument/2006/relationships/customXml" Target="ink/ink93.xml"/><Relationship Id="rId210" Type="http://schemas.openxmlformats.org/officeDocument/2006/relationships/image" Target="media/image115.png"/><Relationship Id="rId21" Type="http://schemas.openxmlformats.org/officeDocument/2006/relationships/image" Target="media/image12.png"/><Relationship Id="rId209" Type="http://schemas.openxmlformats.org/officeDocument/2006/relationships/customXml" Target="ink/ink92.xml"/><Relationship Id="rId208" Type="http://schemas.openxmlformats.org/officeDocument/2006/relationships/image" Target="media/image114.png"/><Relationship Id="rId207" Type="http://schemas.openxmlformats.org/officeDocument/2006/relationships/customXml" Target="ink/ink91.xml"/><Relationship Id="rId206" Type="http://schemas.openxmlformats.org/officeDocument/2006/relationships/image" Target="media/image113.png"/><Relationship Id="rId205" Type="http://schemas.openxmlformats.org/officeDocument/2006/relationships/customXml" Target="ink/ink90.xml"/><Relationship Id="rId204" Type="http://schemas.openxmlformats.org/officeDocument/2006/relationships/image" Target="media/image112.png"/><Relationship Id="rId203" Type="http://schemas.openxmlformats.org/officeDocument/2006/relationships/customXml" Target="ink/ink89.xml"/><Relationship Id="rId202" Type="http://schemas.openxmlformats.org/officeDocument/2006/relationships/image" Target="media/image111.png"/><Relationship Id="rId201" Type="http://schemas.openxmlformats.org/officeDocument/2006/relationships/image" Target="media/image110.png"/><Relationship Id="rId200" Type="http://schemas.openxmlformats.org/officeDocument/2006/relationships/customXml" Target="ink/ink88.xml"/><Relationship Id="rId20" Type="http://schemas.openxmlformats.org/officeDocument/2006/relationships/customXml" Target="ink/ink6.xml"/><Relationship Id="rId2" Type="http://schemas.openxmlformats.org/officeDocument/2006/relationships/settings" Target="settings.xml"/><Relationship Id="rId199" Type="http://schemas.openxmlformats.org/officeDocument/2006/relationships/image" Target="media/image109.png"/><Relationship Id="rId198" Type="http://schemas.openxmlformats.org/officeDocument/2006/relationships/customXml" Target="ink/ink87.xml"/><Relationship Id="rId197" Type="http://schemas.openxmlformats.org/officeDocument/2006/relationships/image" Target="media/image108.png"/><Relationship Id="rId196" Type="http://schemas.openxmlformats.org/officeDocument/2006/relationships/customXml" Target="ink/ink86.xml"/><Relationship Id="rId195" Type="http://schemas.openxmlformats.org/officeDocument/2006/relationships/image" Target="media/image107.png"/><Relationship Id="rId194" Type="http://schemas.openxmlformats.org/officeDocument/2006/relationships/customXml" Target="ink/ink85.xml"/><Relationship Id="rId193" Type="http://schemas.openxmlformats.org/officeDocument/2006/relationships/image" Target="media/image106.png"/><Relationship Id="rId192" Type="http://schemas.openxmlformats.org/officeDocument/2006/relationships/image" Target="media/image105.png"/><Relationship Id="rId191" Type="http://schemas.openxmlformats.org/officeDocument/2006/relationships/customXml" Target="ink/ink84.xml"/><Relationship Id="rId190" Type="http://schemas.openxmlformats.org/officeDocument/2006/relationships/image" Target="media/image104.png"/><Relationship Id="rId19" Type="http://schemas.openxmlformats.org/officeDocument/2006/relationships/image" Target="media/image11.png"/><Relationship Id="rId189" Type="http://schemas.openxmlformats.org/officeDocument/2006/relationships/customXml" Target="ink/ink83.xml"/><Relationship Id="rId188" Type="http://schemas.openxmlformats.org/officeDocument/2006/relationships/image" Target="media/image103.png"/><Relationship Id="rId187" Type="http://schemas.openxmlformats.org/officeDocument/2006/relationships/customXml" Target="ink/ink82.xml"/><Relationship Id="rId186" Type="http://schemas.openxmlformats.org/officeDocument/2006/relationships/image" Target="media/image102.png"/><Relationship Id="rId185" Type="http://schemas.openxmlformats.org/officeDocument/2006/relationships/image" Target="media/image101.png"/><Relationship Id="rId184" Type="http://schemas.openxmlformats.org/officeDocument/2006/relationships/customXml" Target="ink/ink81.xml"/><Relationship Id="rId183" Type="http://schemas.openxmlformats.org/officeDocument/2006/relationships/image" Target="media/image100.png"/><Relationship Id="rId182" Type="http://schemas.openxmlformats.org/officeDocument/2006/relationships/image" Target="media/image99.png"/><Relationship Id="rId181" Type="http://schemas.openxmlformats.org/officeDocument/2006/relationships/customXml" Target="ink/ink80.xml"/><Relationship Id="rId180" Type="http://schemas.openxmlformats.org/officeDocument/2006/relationships/image" Target="media/image98.png"/><Relationship Id="rId18" Type="http://schemas.openxmlformats.org/officeDocument/2006/relationships/customXml" Target="ink/ink5.xml"/><Relationship Id="rId179" Type="http://schemas.openxmlformats.org/officeDocument/2006/relationships/customXml" Target="ink/ink79.xml"/><Relationship Id="rId178" Type="http://schemas.openxmlformats.org/officeDocument/2006/relationships/image" Target="media/image97.png"/><Relationship Id="rId177" Type="http://schemas.openxmlformats.org/officeDocument/2006/relationships/customXml" Target="ink/ink78.xml"/><Relationship Id="rId176" Type="http://schemas.openxmlformats.org/officeDocument/2006/relationships/image" Target="media/image96.png"/><Relationship Id="rId175" Type="http://schemas.openxmlformats.org/officeDocument/2006/relationships/customXml" Target="ink/ink77.xml"/><Relationship Id="rId174" Type="http://schemas.openxmlformats.org/officeDocument/2006/relationships/image" Target="media/image95.png"/><Relationship Id="rId173" Type="http://schemas.openxmlformats.org/officeDocument/2006/relationships/customXml" Target="ink/ink76.xml"/><Relationship Id="rId172" Type="http://schemas.openxmlformats.org/officeDocument/2006/relationships/image" Target="media/image94.png"/><Relationship Id="rId171" Type="http://schemas.openxmlformats.org/officeDocument/2006/relationships/customXml" Target="ink/ink75.xml"/><Relationship Id="rId170" Type="http://schemas.openxmlformats.org/officeDocument/2006/relationships/image" Target="media/image93.png"/><Relationship Id="rId17" Type="http://schemas.openxmlformats.org/officeDocument/2006/relationships/image" Target="media/image10.png"/><Relationship Id="rId169" Type="http://schemas.openxmlformats.org/officeDocument/2006/relationships/customXml" Target="ink/ink74.xml"/><Relationship Id="rId168" Type="http://schemas.openxmlformats.org/officeDocument/2006/relationships/image" Target="media/image92.png"/><Relationship Id="rId167" Type="http://schemas.openxmlformats.org/officeDocument/2006/relationships/customXml" Target="ink/ink73.xml"/><Relationship Id="rId166" Type="http://schemas.openxmlformats.org/officeDocument/2006/relationships/image" Target="media/image91.png"/><Relationship Id="rId165" Type="http://schemas.openxmlformats.org/officeDocument/2006/relationships/customXml" Target="ink/ink72.xml"/><Relationship Id="rId164" Type="http://schemas.openxmlformats.org/officeDocument/2006/relationships/image" Target="media/image90.png"/><Relationship Id="rId163" Type="http://schemas.openxmlformats.org/officeDocument/2006/relationships/customXml" Target="ink/ink71.xml"/><Relationship Id="rId162" Type="http://schemas.openxmlformats.org/officeDocument/2006/relationships/image" Target="media/image89.png"/><Relationship Id="rId161" Type="http://schemas.openxmlformats.org/officeDocument/2006/relationships/customXml" Target="ink/ink70.xml"/><Relationship Id="rId160" Type="http://schemas.openxmlformats.org/officeDocument/2006/relationships/image" Target="media/image88.png"/><Relationship Id="rId16" Type="http://schemas.openxmlformats.org/officeDocument/2006/relationships/customXml" Target="ink/ink4.xml"/><Relationship Id="rId159" Type="http://schemas.openxmlformats.org/officeDocument/2006/relationships/customXml" Target="ink/ink69.xml"/><Relationship Id="rId158" Type="http://schemas.openxmlformats.org/officeDocument/2006/relationships/image" Target="media/image87.png"/><Relationship Id="rId157" Type="http://schemas.openxmlformats.org/officeDocument/2006/relationships/customXml" Target="ink/ink68.xml"/><Relationship Id="rId156" Type="http://schemas.openxmlformats.org/officeDocument/2006/relationships/image" Target="media/image86.png"/><Relationship Id="rId155" Type="http://schemas.openxmlformats.org/officeDocument/2006/relationships/customXml" Target="ink/ink67.xml"/><Relationship Id="rId154" Type="http://schemas.openxmlformats.org/officeDocument/2006/relationships/image" Target="media/image85.png"/><Relationship Id="rId153" Type="http://schemas.openxmlformats.org/officeDocument/2006/relationships/customXml" Target="ink/ink66.xml"/><Relationship Id="rId152" Type="http://schemas.openxmlformats.org/officeDocument/2006/relationships/image" Target="media/image84.png"/><Relationship Id="rId151" Type="http://schemas.openxmlformats.org/officeDocument/2006/relationships/image" Target="media/image83.png"/><Relationship Id="rId150" Type="http://schemas.openxmlformats.org/officeDocument/2006/relationships/customXml" Target="ink/ink65.xml"/><Relationship Id="rId15" Type="http://schemas.openxmlformats.org/officeDocument/2006/relationships/image" Target="media/image9.png"/><Relationship Id="rId149" Type="http://schemas.openxmlformats.org/officeDocument/2006/relationships/image" Target="media/image82.png"/><Relationship Id="rId148" Type="http://schemas.openxmlformats.org/officeDocument/2006/relationships/image" Target="media/image81.png"/><Relationship Id="rId147" Type="http://schemas.openxmlformats.org/officeDocument/2006/relationships/customXml" Target="ink/ink64.xml"/><Relationship Id="rId146" Type="http://schemas.openxmlformats.org/officeDocument/2006/relationships/image" Target="media/image80.png"/><Relationship Id="rId145" Type="http://schemas.openxmlformats.org/officeDocument/2006/relationships/customXml" Target="ink/ink63.xml"/><Relationship Id="rId144" Type="http://schemas.openxmlformats.org/officeDocument/2006/relationships/image" Target="media/image79.png"/><Relationship Id="rId143" Type="http://schemas.openxmlformats.org/officeDocument/2006/relationships/customXml" Target="ink/ink62.xml"/><Relationship Id="rId142" Type="http://schemas.openxmlformats.org/officeDocument/2006/relationships/image" Target="media/image78.png"/><Relationship Id="rId141" Type="http://schemas.openxmlformats.org/officeDocument/2006/relationships/image" Target="media/image77.png"/><Relationship Id="rId140" Type="http://schemas.openxmlformats.org/officeDocument/2006/relationships/customXml" Target="ink/ink61.xml"/><Relationship Id="rId14" Type="http://schemas.openxmlformats.org/officeDocument/2006/relationships/customXml" Target="ink/ink3.xml"/><Relationship Id="rId139" Type="http://schemas.openxmlformats.org/officeDocument/2006/relationships/image" Target="media/image76.png"/><Relationship Id="rId138" Type="http://schemas.openxmlformats.org/officeDocument/2006/relationships/image" Target="media/image75.png"/><Relationship Id="rId137" Type="http://schemas.openxmlformats.org/officeDocument/2006/relationships/customXml" Target="ink/ink60.xml"/><Relationship Id="rId136" Type="http://schemas.openxmlformats.org/officeDocument/2006/relationships/image" Target="media/image74.png"/><Relationship Id="rId135" Type="http://schemas.openxmlformats.org/officeDocument/2006/relationships/customXml" Target="ink/ink59.xml"/><Relationship Id="rId134" Type="http://schemas.openxmlformats.org/officeDocument/2006/relationships/image" Target="media/image73.png"/><Relationship Id="rId133" Type="http://schemas.openxmlformats.org/officeDocument/2006/relationships/customXml" Target="ink/ink58.xml"/><Relationship Id="rId132" Type="http://schemas.openxmlformats.org/officeDocument/2006/relationships/image" Target="media/image72.png"/><Relationship Id="rId131" Type="http://schemas.openxmlformats.org/officeDocument/2006/relationships/image" Target="media/image71.png"/><Relationship Id="rId130" Type="http://schemas.openxmlformats.org/officeDocument/2006/relationships/customXml" Target="ink/ink57.xml"/><Relationship Id="rId13" Type="http://schemas.openxmlformats.org/officeDocument/2006/relationships/image" Target="media/image8.png"/><Relationship Id="rId129" Type="http://schemas.openxmlformats.org/officeDocument/2006/relationships/image" Target="media/image70.png"/><Relationship Id="rId128" Type="http://schemas.openxmlformats.org/officeDocument/2006/relationships/customXml" Target="ink/ink56.xml"/><Relationship Id="rId127" Type="http://schemas.openxmlformats.org/officeDocument/2006/relationships/image" Target="media/image69.png"/><Relationship Id="rId126" Type="http://schemas.openxmlformats.org/officeDocument/2006/relationships/customXml" Target="ink/ink55.xml"/><Relationship Id="rId125" Type="http://schemas.openxmlformats.org/officeDocument/2006/relationships/image" Target="media/image68.png"/><Relationship Id="rId124" Type="http://schemas.openxmlformats.org/officeDocument/2006/relationships/customXml" Target="ink/ink54.xml"/><Relationship Id="rId123" Type="http://schemas.openxmlformats.org/officeDocument/2006/relationships/image" Target="media/image67.png"/><Relationship Id="rId122" Type="http://schemas.openxmlformats.org/officeDocument/2006/relationships/customXml" Target="ink/ink53.xml"/><Relationship Id="rId121" Type="http://schemas.openxmlformats.org/officeDocument/2006/relationships/image" Target="media/image66.png"/><Relationship Id="rId120" Type="http://schemas.openxmlformats.org/officeDocument/2006/relationships/customXml" Target="ink/ink52.xml"/><Relationship Id="rId12" Type="http://schemas.openxmlformats.org/officeDocument/2006/relationships/customXml" Target="ink/ink2.xml"/><Relationship Id="rId119" Type="http://schemas.openxmlformats.org/officeDocument/2006/relationships/image" Target="media/image65.png"/><Relationship Id="rId118" Type="http://schemas.openxmlformats.org/officeDocument/2006/relationships/customXml" Target="ink/ink51.xml"/><Relationship Id="rId117" Type="http://schemas.openxmlformats.org/officeDocument/2006/relationships/image" Target="media/image64.png"/><Relationship Id="rId116" Type="http://schemas.openxmlformats.org/officeDocument/2006/relationships/image" Target="media/image63.png"/><Relationship Id="rId115" Type="http://schemas.openxmlformats.org/officeDocument/2006/relationships/image" Target="media/image62.png"/><Relationship Id="rId114" Type="http://schemas.openxmlformats.org/officeDocument/2006/relationships/customXml" Target="ink/ink50.xml"/><Relationship Id="rId113" Type="http://schemas.openxmlformats.org/officeDocument/2006/relationships/image" Target="media/image61.png"/><Relationship Id="rId112" Type="http://schemas.openxmlformats.org/officeDocument/2006/relationships/customXml" Target="ink/ink49.xml"/><Relationship Id="rId111" Type="http://schemas.openxmlformats.org/officeDocument/2006/relationships/image" Target="media/image60.png"/><Relationship Id="rId110" Type="http://schemas.openxmlformats.org/officeDocument/2006/relationships/customXml" Target="ink/ink48.xml"/><Relationship Id="rId11" Type="http://schemas.openxmlformats.org/officeDocument/2006/relationships/image" Target="media/image7.png"/><Relationship Id="rId109" Type="http://schemas.openxmlformats.org/officeDocument/2006/relationships/image" Target="media/image59.png"/><Relationship Id="rId108" Type="http://schemas.openxmlformats.org/officeDocument/2006/relationships/customXml" Target="ink/ink47.xml"/><Relationship Id="rId107" Type="http://schemas.openxmlformats.org/officeDocument/2006/relationships/image" Target="media/image58.png"/><Relationship Id="rId106" Type="http://schemas.openxmlformats.org/officeDocument/2006/relationships/customXml" Target="ink/ink46.xml"/><Relationship Id="rId105" Type="http://schemas.openxmlformats.org/officeDocument/2006/relationships/image" Target="media/image57.png"/><Relationship Id="rId104" Type="http://schemas.openxmlformats.org/officeDocument/2006/relationships/customXml" Target="ink/ink45.xml"/><Relationship Id="rId103" Type="http://schemas.openxmlformats.org/officeDocument/2006/relationships/image" Target="media/image56.png"/><Relationship Id="rId102" Type="http://schemas.openxmlformats.org/officeDocument/2006/relationships/image" Target="media/image55.png"/><Relationship Id="rId101" Type="http://schemas.openxmlformats.org/officeDocument/2006/relationships/image" Target="media/image54.png"/><Relationship Id="rId100" Type="http://schemas.openxmlformats.org/officeDocument/2006/relationships/customXml" Target="ink/ink44.xml"/><Relationship Id="rId10" Type="http://schemas.openxmlformats.org/officeDocument/2006/relationships/customXml" Target="ink/ink1.xml"/><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0:35:53"/>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5438 94671,'106'97,"-54"8,28 1</inkml:trace>
</inkml:ink>
</file>

<file path=word/ink/ink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0:35:50"/>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3429 94706,'106'115,"0"-10,-1 1</inkml:trace>
</inkml:ink>
</file>

<file path=word/ink/ink1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24:26"/>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10971 247324,'107'83,"1"1,0 0</inkml:trace>
</inkml:ink>
</file>

<file path=word/ink/ink1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22:1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6946 245883,'-60'120,"-60"-13</inkml:trace>
</inkml:ink>
</file>

<file path=word/ink/ink1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22:1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6670 245883,'132'60,"-24"12,11-1,-11-23</inkml:trace>
</inkml:ink>
</file>

<file path=word/ink/ink1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31:16"/>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10371 242405,'37'-111,"99"86,-25 25,12 111,-73 0,-50 1,-99 11,0 0,25-11</inkml:trace>
</inkml:ink>
</file>

<file path=word/ink/ink1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31:27"/>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7870 244092,'101'0,"-202"-79</inkml:trace>
</inkml:ink>
</file>

<file path=word/ink/ink1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31:26"/>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7776 243739,'130'-44,"-29"88,-130 71,-72-14</inkml:trace>
</inkml:ink>
</file>

<file path=word/ink/ink1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31:24"/>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7010 242439,'109'65,"-52"-173,-35-1,7 8</inkml:trace>
</inkml:ink>
</file>

<file path=word/ink/ink1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28:00"/>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6453 244041,'-58'101</inkml:trace>
</inkml:ink>
</file>

<file path=word/ink/ink1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27:57"/>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7586 243174,'102'94,"6"-188,-58-7,-14 0</inkml:trace>
</inkml:ink>
</file>

<file path=word/ink/ink1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27:48"/>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5695 242005,'-15'115,"-93"-35,57-203,80 22,80 43,-1 94,-58 65,-57 0</inkml:trace>
</inkml:ink>
</file>

<file path=word/ink/ink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5T11:53:1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2179 96789,'30'101,"71"-50,-61-152,41-11,-10 11</inkml:trace>
</inkml:ink>
</file>

<file path=word/ink/ink1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27:46"/>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5276 242041,'101'50,"0"-6</inkml:trace>
</inkml:ink>
</file>

<file path=word/ink/ink1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27:4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5088 242084,'101'-43</inkml:trace>
</inkml:ink>
</file>

<file path=word/ink/ink1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27:43"/>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5197 242128,'101'0,"-195"115,-7-7,21-209,87 0,95 94,-1 108,0-7,0-58,0-72</inkml:trace>
</inkml:ink>
</file>

<file path=word/ink/ink1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27:4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5197 242200,'-8'101</inkml:trace>
</inkml:ink>
</file>

<file path=word/ink/ink1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27:3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5269 242005,'0'108</inkml:trace>
</inkml:ink>
</file>

<file path=word/ink/ink1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27:34"/>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5247 241990,'0'101</inkml:trace>
</inkml:ink>
</file>

<file path=word/ink/ink1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27:3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5225 241990,'101'-14</inkml:trace>
</inkml:ink>
</file>

<file path=word/ink/ink1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27:30"/>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5146 242012,'108'-7</inkml:trace>
</inkml:ink>
</file>

<file path=word/ink/ink1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27:29"/>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5189 241846,'29'101</inkml:trace>
</inkml:ink>
</file>

<file path=word/ink/ink1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27:23"/>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4937 242077,'101'101</inkml:trace>
</inkml:ink>
</file>

<file path=word/ink/ink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5T11:53:13"/>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2199 95395,'101'61,"-20"-172,-71 10</inkml:trace>
</inkml:ink>
</file>

<file path=word/ink/ink1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27:2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4908 242135,'0'108</inkml:trace>
</inkml:ink>
</file>

<file path=word/ink/ink1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27:2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4922 242055,'-36'109,"0"-8</inkml:trace>
</inkml:ink>
</file>

<file path=word/ink/ink1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27:2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4749 242091,'123'-36,"-22"0</inkml:trace>
</inkml:ink>
</file>

<file path=word/ink/ink1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27:0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4373 242647,'-108'116,"36"-15,-29-29</inkml:trace>
</inkml:ink>
</file>

<file path=word/ink/ink1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27:04"/>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3998 242683,'101'58,"0"7,7 15,1-1</inkml:trace>
</inkml:ink>
</file>

<file path=word/ink/ink1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26:07"/>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6576 243795,'-37'115,"-20"-6</inkml:trace>
</inkml:ink>
</file>

<file path=word/ink/ink1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26:06"/>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6337 243831,'123'130,"-15"-29,-7-7</inkml:trace>
</inkml:ink>
</file>

<file path=word/ink/ink1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33:2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9426 248497,'116'87,"-80"-232,-22 8,-14 29</inkml:trace>
</inkml:ink>
</file>

<file path=word/ink/ink1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46:46"/>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3750 250241,'79'101,"-28"-310,35 107</inkml:trace>
</inkml:ink>
</file>

<file path=word/ink/ink1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49:33"/>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3599 260521,'9'-108</inkml:trace>
</inkml:ink>
</file>

<file path=word/ink/ink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5T11:51:07"/>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3977 96191,'-101'91,"0"0,0-11</inkml:trace>
</inkml:ink>
</file>

<file path=word/ink/ink1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49:07"/>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3149 260528,'101'58,"-72"-159</inkml:trace>
</inkml:ink>
</file>

<file path=word/ink/ink1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49:03"/>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3120 259871,'87'101,"0"-209</inkml:trace>
</inkml:ink>
</file>

<file path=word/ink/ink1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49:0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8131 259929,'101'43,"8"15,-8-72,-65-116,0 7,0 7,7 15</inkml:trace>
</inkml:ink>
</file>

<file path=word/ink/ink1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48:50"/>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5055 260094,'-43'101,"-58"-29,0 8</inkml:trace>
</inkml:ink>
</file>

<file path=word/ink/ink1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48:49"/>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4846 260137,'116'87,"-8"-22</inkml:trace>
</inkml:ink>
</file>

<file path=word/ink/ink1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48:48"/>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5055 260708,'-101'108,"7"-7</inkml:trace>
</inkml:ink>
</file>

<file path=word/ink/ink1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48:4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4897 260744,'122'115,"-28"-14</inkml:trace>
</inkml:ink>
</file>

<file path=word/ink/ink1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48:4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9467 260643,'101'101,"7"7,-7-223,-72-8,-7 0,0 22</inkml:trace>
</inkml:ink>
</file>

<file path=word/ink/ink1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48:36"/>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5027 259408,'-94'116,"36"-15</inkml:trace>
</inkml:ink>
</file>

<file path=word/ink/ink1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48:3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4839 259408,'101'116,"14"-8</inkml:trace>
</inkml:ink>
</file>

<file path=word/ink/ink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5T11:51:0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3674 96272,'101'91,"0"-11,0-19</inkml:trace>
</inkml:ink>
</file>

<file path=word/ink/ink1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32:10"/>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10950 305510,'-99'111,"1"13,-1-13,-12-12</inkml:trace>
</inkml:ink>
</file>

<file path=word/ink/ink1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32:09"/>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10567 305560,'136'74,"-12"37,-1 0</inkml:trace>
</inkml:ink>
</file>

<file path=word/ink/ink1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32:03"/>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7518 305782,'-12'123,"-25"-12,-13 1</inkml:trace>
</inkml:ink>
</file>

<file path=word/ink/ink1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32:0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7382 305930,'111'37,"0"12</inkml:trace>
</inkml:ink>
</file>

<file path=word/ink/ink1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19:33"/>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6805 329400,'112'87,"1"-1,-9-189,-52-1,8-18,-8 10</inkml:trace>
</inkml:ink>
</file>

<file path=word/ink/ink1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19:3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6727 330872,'112'104,"-8"-9,-43-242,-27 26,10-26,25-35,18 17,-35 44,25 17</inkml:trace>
</inkml:ink>
</file>

<file path=word/ink/ink1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19:3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4311 330742,'-104'9,"26"112,61-17,17 17,61 0,77-77,-34-36,26-8,26-8,17-27,-35 9,18 0,9 26,17-17,8-9,-8 9,-18-1,-34 10,-8 8,-1 0,-9 0,10 0,-10 0,1 0,-9-44,-96-68,-60-1,-69 35,17 35,-43-9,43 35,-26 8,-8 9,-10 17,27 1,0-18,17 0,-8 8,-44-8,26 0,26 0,-17 0,8 18,-8-1,-9-8,9-9,8 0,1 17,-1 9</inkml:trace>
</inkml:ink>
</file>

<file path=word/ink/ink1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19:28"/>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4554 329894,'-113'121,"52"-17</inkml:trace>
</inkml:ink>
</file>

<file path=word/ink/ink1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19:27"/>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4173 329894,'43'130,"44"-18,8 1,9-27,-9 18</inkml:trace>
</inkml:ink>
</file>

<file path=word/ink/ink1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19:26"/>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4554 329210,'-113'0,"9"17,52 96,18-9,34 8,0-8,103-69,19-9,-1-18,26 10,-8-1,16 0,-16-8,0 8,-36 1,1-10,35 1,-18-9,-8 0,-1-9,18-8,-17 0,16-1,-7 18,-1-17,17-35,-16-17,-18-27,-87-16,-104-1,-43 27,-8 34,25 35,-51 8,60 9,-35 0,27 26,-1 0,1-9,-1 0,-8-8,8 8,-8 9,9 18,-36 8,1-35,17 0,1-17,7 18,18-1</inkml:trace>
</inkml:ink>
</file>

<file path=word/ink/ink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5T11:50:57"/>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2169 94884,'60'101,"11"-212,0 10</inkml:trace>
</inkml:ink>
</file>

<file path=word/ink/ink1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19:2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4380 328405,'-51'121,"-10"9,0-18,9-8,18 9,-18-9,8-1</inkml:trace>
</inkml:ink>
</file>

<file path=word/ink/ink1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19:2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4051 328604,'78'112,"-8"-8,34 9</inkml:trace>
</inkml:ink>
</file>

<file path=word/ink/ink1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19:20"/>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4493 327885,'-104'61,"9"43,17 0,0-1</inkml:trace>
</inkml:ink>
</file>

<file path=word/ink/ink1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19:19"/>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4051 327868,'563'433</inkml:trace>
</inkml:ink>
</file>

<file path=word/ink/ink1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19:19"/>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5670 327894,'-138'121,"25"-8,10-27,-10 27,0 17</inkml:trace>
</inkml:ink>
</file>

<file path=word/ink/ink1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19:17"/>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5229 328768,'130'130,"-9"9,9-35,-9-1,-17-42</inkml:trace>
</inkml:ink>
</file>

<file path=word/ink/ink1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25:5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7653 337779,'103'87,"-68"-191,-18-61,18 61,43 0</inkml:trace>
</inkml:ink>
</file>

<file path=word/ink/ink1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25:50"/>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4969 337900,'-61'121,"18"-8</inkml:trace>
</inkml:ink>
</file>

<file path=word/ink/ink1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25:49"/>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4769 337987,'113'78,"0"26</inkml:trace>
</inkml:ink>
</file>

<file path=word/ink/ink1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25:48"/>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6449 338143,'104'77</inkml:trace>
</inkml:ink>
</file>

<file path=word/ink/ink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5T11:50:53"/>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5522 94914,'71'-101</inkml:trace>
</inkml:ink>
</file>

<file path=word/ink/ink1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25:46"/>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7627 337156,'103'95,"1"-52,-34-173,-27 26,9-8,-9 8,9-9</inkml:trace>
</inkml:ink>
</file>

<file path=word/ink/ink1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25:44"/>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6207 337130,'-61'103,"9"1</inkml:trace>
</inkml:ink>
</file>

<file path=word/ink/ink1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25:43"/>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6034 337225,'103'95,"-7"9</inkml:trace>
</inkml:ink>
</file>

<file path=word/ink/ink1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25:39"/>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4856 337519,'-104'43,"0"27,18 34</inkml:trace>
</inkml:ink>
</file>

<file path=word/ink/ink1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25:38"/>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4622 337493,'104'104,"-26"0</inkml:trace>
</inkml:ink>
</file>

<file path=word/ink/ink1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12:23"/>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12359 347907,'-12'108,"-24"23,0-23</inkml:trace>
</inkml:ink>
</file>

<file path=word/ink/ink1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12:2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12179 348050,'108'36,"12"0</inkml:trace>
</inkml:ink>
</file>

<file path=word/ink/ink1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6:52:1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6084 346955,'84'180,"12"-300,-48 12</inkml:trace>
</inkml:ink>
</file>

<file path=word/ink/ink1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6:52:1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5186 347386,'108'0,"0"0,23 0,-11 0,-12-12,12 12,0 0,11 0,-23 0,24 0,-12-12,23-12,-23 12,12 12,11-12,-23 12,12-12,-12 12,-13 0,25 0,-12 0,0 0,-12 0,11 0,1 0,0 0,24 24,-13-12,1 0,0-12,-24 12,-1 0,1-12,12 0,-12 12,-1-36,1 12,0-12</inkml:trace>
</inkml:ink>
</file>

<file path=word/ink/ink1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6:19:28"/>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7389 345092,'-60'108,"-24"-1,12 1,-24 0</inkml:trace>
</inkml:ink>
</file>

<file path=word/ink/ink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5T10:47:4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10402 95662,'-44'104,"-31"1,-14-1</inkml:trace>
</inkml:ink>
</file>

<file path=word/ink/ink1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6:19:27"/>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7005 345188,'120'48,"-12"-1,24 13,11-12,-35 0</inkml:trace>
</inkml:ink>
</file>

<file path=word/ink/ink1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6:19:26"/>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6826 345846,'144'0,"11"0,13 0,-36 0,-25 0,1 0,0-24</inkml:trace>
</inkml:ink>
</file>

<file path=word/ink/ink1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6:19:2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8838 345164,'-132'119,"-12"13,13-24,-13 12,36-12,0-25,1-11</inkml:trace>
</inkml:ink>
</file>

<file path=word/ink/ink1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6:19:20"/>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7796 345200,'144'83,"610"373,-646-421</inkml:trace>
</inkml:ink>
</file>

<file path=word/ink/ink1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6:14:36"/>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12083 347475,'108'96,"-216"-156</inkml:trace>
</inkml:ink>
</file>

<file path=word/ink/ink1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6:14:34"/>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11892 347140,'60'-108,"47"96,-35 120,-120 12,12-13</inkml:trace>
</inkml:ink>
</file>

<file path=word/ink/ink1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6:14:2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11401 347858,'119'-48,"-11"48,12 36,-60 72,-168-72,0 0,1 48,154 24</inkml:trace>
</inkml:ink>
</file>

<file path=word/ink/ink1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6:13:3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10035 346493,'-107'84,"-25"24,24-36,0-13,1 1</inkml:trace>
</inkml:ink>
</file>

<file path=word/ink/ink1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6:13:30"/>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9449 346517,'107'60,"25"36,-12-12,0-13,-13 13,1-12</inkml:trace>
</inkml:ink>
</file>

<file path=word/ink/ink1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50:58"/>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9258 346148,'107'89,"-18"-205,-36 10</inkml:trace>
</inkml:ink>
</file>

<file path=word/ink/ink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5T10:47:4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10119 95662,'104'60,"16"29,-16-29</inkml:trace>
</inkml:ink>
</file>

<file path=word/ink/ink1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12:2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11485 348374,'0'108,"107"-60,-155-156</inkml:trace>
</inkml:ink>
</file>

<file path=word/ink/ink1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15:47"/>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4001 369361,'107'0,"37"0,-24 0,-96-120,-36-24,-24-23,12 47,-36 12,-48 108,0 12,1 12,-13 48,48 36,108-1,12 1</inkml:trace>
</inkml:ink>
</file>

<file path=word/ink/ink1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6:14:26"/>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11485 348433,'107'24,"-47"-132,-60 1,-108 119,61 95,47 1</inkml:trace>
</inkml:ink>
</file>

<file path=word/ink/ink1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25:5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8467 387509,'0'-144,"0"-23,0 35,12 24,95 1,13 107,0 35,24 25,-73 48,-178 60,-25-13,24-59,108 12</inkml:trace>
</inkml:ink>
</file>

<file path=word/ink/ink1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25:57"/>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8706 387689,'120'96,"-12"-72,-1 0,-11-144,-168 12,-35 96,11 120</inkml:trace>
</inkml:ink>
</file>

<file path=word/ink/ink1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26:58"/>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1450 389523,'-12'120,"-24"-1,-48-11,0 0</inkml:trace>
</inkml:ink>
</file>

<file path=word/ink/ink1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26:57"/>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1078 389595,'108'48,"0"11,0 13,11 12</inkml:trace>
</inkml:ink>
</file>

<file path=word/ink/ink1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26:56"/>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1474 389774,'203'12,"-59"-12,0 0,-37 12,1-12,12 12,-12 0,23-12,1 0,-24 0</inkml:trace>
</inkml:ink>
</file>

<file path=word/ink/ink1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54:5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5054 402608,'0'108,"-48"11,13-11,-37 12,-36-60,12 47</inkml:trace>
</inkml:ink>
</file>

<file path=word/ink/ink1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54:5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4671 402823,'132'24,"-12"36,-1 0,-11-12</inkml:trace>
</inkml:ink>
</file>

<file path=word/ink/ink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5T11:51:16"/>
    </inkml:context>
    <inkml:brush xml:id="br0">
      <inkml:brushProperty name="width" value="0.09701" units="cm"/>
      <inkml:brushProperty name="height" value="0.09701" units="cm"/>
      <inkml:brushProperty name="color" value="#ff0000"/>
      <inkml:brushProperty name="ignorePressure" value="0"/>
    </inkml:brush>
  </inkml:definitions>
  <inkml:trace contextRef="#ctx0" brushRef="#br0">3724 99241,'131'0,"-9"0,39 0,11 0,-21 0,-19 0,-31 0</inkml:trace>
</inkml:ink>
</file>

<file path=word/ink/ink1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54:49"/>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9809 402919,'144'0,"-1"0,37 0,-12-12,-61 12,49 0,0 0,-36 0,-1 0,-11-12,12 0,-12-24,-1 24,25-24,48 24,-72-12,35 24,-11 0,-24 0,0 0</inkml:trace>
</inkml:ink>
</file>

<file path=word/ink/ink1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54:47"/>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9102 403207,'-12'107,"120"-59,-48-156,-120 1,-48 202</inkml:trace>
</inkml:ink>
</file>

<file path=word/ink/ink1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54:4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8755 402991,'108'-96,"12"24,-13 120,-83 72,-12-12,-120-84</inkml:trace>
</inkml:ink>
</file>

<file path=word/ink/ink1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53:4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7029 405265,'-143'83,"-1"37,12 12,-11-12,23-13,0-23</inkml:trace>
</inkml:ink>
</file>

<file path=word/ink/ink1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53:4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5964 405181,'119'12,"-11"48,36 0,59 35,-83-35,72 36,-37-24,-35-12</inkml:trace>
</inkml:ink>
</file>

<file path=word/ink/ink1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53:4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6766 403049,'-108'108,"36"0,-23 23,23-23,0 0,-48 12,36-1</inkml:trace>
</inkml:ink>
</file>

<file path=word/ink/ink1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53:39"/>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6047 403528,'132'12,"-24"36,48 12,11 24,-35-36,-24-1</inkml:trace>
</inkml:ink>
</file>

<file path=word/ink/ink1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53:38"/>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6359 401588,'-96'168,"0"-13,-12 73,1-25,59-83,-24 12</inkml:trace>
</inkml:ink>
</file>

<file path=word/ink/ink1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53:37"/>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5676 401696,'132'12,"0"36,47 12,1-13,-72-11</inkml:trace>
</inkml:ink>
</file>

<file path=word/ink/ink1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56:2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4958 484424,'36'108,"47"-216,-47 0</inkml:trace>
</inkml:ink>
</file>

<file path=word/ink/ink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0:35:5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3826 94627,'-36'105,"-8"10,-9-9,-44-1</inkml:trace>
</inkml:ink>
</file>

<file path=word/ink/ink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5T12:07:0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5259 104922,'-101'-10,"0"-20,0-21,51-60,20 10,70 0,91 30,-30 1,0 50,-20 131,-51 0,-9-10,-21 10,-111-10,10-51</inkml:trace>
</inkml:ink>
</file>

<file path=word/ink/ink20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00:20"/>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9282 487454,'-72'119,"-12"-11,-24 0,25 12,-25-13</inkml:trace>
</inkml:ink>
</file>

<file path=word/ink/ink20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00:19"/>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8755 487645,'132'120,"-24"-12,35 23,-35-35</inkml:trace>
</inkml:ink>
</file>

<file path=word/ink/ink20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00:09"/>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6875 489430,'-108'95,"0"-23,-12 24</inkml:trace>
</inkml:ink>
</file>

<file path=word/ink/ink20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00:08"/>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6444 489394,'119'60,"-11"23,12 13,-12 0</inkml:trace>
</inkml:ink>
</file>

<file path=word/ink/ink20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00:06"/>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9198 490304,'72'108,"24"-228,-24 12,-24 0</inkml:trace>
</inkml:ink>
</file>

<file path=word/ink/ink20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00:04"/>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8156 488819,'-108'96,"1"23,11-11,12 0</inkml:trace>
</inkml:ink>
</file>

<file path=word/ink/ink20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00:0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7761 488783,'120'96,"-12"-12,-1-13,1 25</inkml:trace>
</inkml:ink>
</file>

<file path=word/ink/ink20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59:39"/>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10048 488543,'120'72,"-12"12,-108-204,0 1,12-13,36 12</inkml:trace>
</inkml:ink>
</file>

<file path=word/ink/ink20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09:34"/>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8935 499663,'-108'0,"-12"0,48 108,60-1,144-23,0-36,-13-36,-11 0,0-12,24-12,-24 0,11 12,13 0,-12 0,-48-108,-180 24,0 1,-36-37,-11-12,47 72,0 0,0 60,1 60,-13 12,-12-12,24-12</inkml:trace>
</inkml:ink>
</file>

<file path=word/ink/ink20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09:3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9330 501136,'-36'108,"-36"-1,0 13,-12-12,-23 0</inkml:trace>
</inkml:ink>
</file>

<file path=word/ink/ink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5T12:08:58"/>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4805 107336,'-131'10,"19"31,11 9,-10 11,10-11,0-9,-10-1,0 1,0-11,10 0,-10 21,10-1,0-9,0 19,0-9</inkml:trace>
</inkml:ink>
</file>

<file path=word/ink/ink21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09:3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8695 501567,'108'0,"0"0,11 0,-11 0,24 0,-12 0,-12-12,-1 0,-47-96,-180-12,1 13,-1-13,0 72,12 72,1 24,-1 24,0-12,192 47,83-11,-23-12,-24-12,0-12</inkml:trace>
</inkml:ink>
</file>

<file path=word/ink/ink21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09:28"/>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12527 501160,'84'108,"-12"-1,12 1</inkml:trace>
</inkml:ink>
</file>

<file path=word/ink/ink21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09:2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8132 498944,'-131'24,"23"60,-36 36,12-13,1 1,-1 36,-12-24,-12 11,25-11,11-36,-12 12,24 0,1-12,-25 11,24-23,-12 0,13 0,-1 36,12-1,0 1,-12-24,1 0,-1 12,60 12</inkml:trace>
</inkml:ink>
</file>

<file path=word/ink/ink21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08:58"/>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5390 501675,'72'-108,"71"-144,-23 49,24-25,59-23,1-1,0-23,-1 71,61-35,-109 119,1 0,-24 48,-13 0,73-35,-84 59,24-24,-25 24</inkml:trace>
</inkml:ink>
</file>

<file path=word/ink/ink21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08:39"/>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8096 498788,'-143'0,"-25"36,-36 12,-203 60,239-48,-167 36,0 0,23-13,169-47,-97 48,37-24,11-12,84-12,-12 12,13-24,-1 36,228 35,-1-71,-238-24,23 108</inkml:trace>
</inkml:ink>
</file>

<file path=word/ink/ink21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08:17"/>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5150 501914,'108'0,"0"-12,-72-96,-48 1,-96 23,0 72,48 120,48-1,48 1</inkml:trace>
</inkml:ink>
</file>

<file path=word/ink/ink21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08:1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5006 499782,'84'108,"24"-48,-60-192,12 1,-12 23,-156 72,0 60,12 84,72-1,120 1,12-84,0-24</inkml:trace>
</inkml:ink>
</file>

<file path=word/ink/ink21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08:1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9342 499435,'-120'72,"12"12,0 36,13-13</inkml:trace>
</inkml:ink>
</file>

<file path=word/ink/ink21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08:09"/>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9042 499507,'96'120,"-24"-12,0-1,12 1</inkml:trace>
</inkml:ink>
</file>

<file path=word/ink/ink21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08:0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8396 499148,'84'-120,"-84"12,0 0,-24 1,0-1,-84 36,0 36,0 132,48 12,48-1,48 1,48 12,24-48,0-84,0 12</inkml:trace>
</inkml:ink>
</file>

<file path=word/ink/ink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5T12:09:13"/>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7451 107155,'-91'101,"-10"-11,0-9</inkml:trace>
</inkml:ink>
</file>

<file path=word/ink/ink22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07:59"/>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12563 500321,'60'120,"36"-228,-72 1,0-1</inkml:trace>
</inkml:ink>
</file>

<file path=word/ink/ink22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07:23"/>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12456 500787,'107'36,"-11"71,-72-214,0-1</inkml:trace>
</inkml:ink>
</file>

<file path=word/ink/ink22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05:3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7868 501681,'-96'108,"0"11,-12 1,25 0</inkml:trace>
</inkml:ink>
</file>

<file path=word/ink/ink2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05:3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7580 501753,'96'120,"-24"-13,24 1</inkml:trace>
</inkml:ink>
</file>

<file path=word/ink/ink2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05:06"/>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5748 501561,'108'0,"47"0,-35 0,36-24,0 24,-13 0,1 0,0 0,-24 0,-1 0,-11-24,-84-84,-96 1,-36 11,-11 108,11 24,0 0,0-24,-12 12,1-12,-1-12,12-12,0-24,1 12,-1 0,0 48,60 84,156-13,0-59</inkml:trace>
</inkml:ink>
</file>

<file path=word/ink/ink2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05:0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12479 501370,'107'83,"-23"-238,-72 35,12 12</inkml:trace>
</inkml:ink>
</file>

<file path=word/ink/ink2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00:2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8095 498926,'132'0,"0"0,35 0,1 0,-36 0,0 0,-13 0,-11 0,48 12,-12-12,-37 12,1-12,12 12,-12 0,23 12,-23-24,0 12,0-12</inkml:trace>
</inkml:ink>
</file>

<file path=word/ink/ink2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28:14"/>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4923 520146,'0'108,"0"0,0 0,24 11,71-11,13-48,0-24,0-12,0-12,11-12,-11 0,0 0,0 0,-1 0,1-48,-36-72,-60 12,-12 1,-48-1,-60 48,-11 48,-25-24,24-12,12 12,1 36,-13 0,0 12,12 0,0 36,1 0</inkml:trace>
</inkml:ink>
</file>

<file path=word/ink/ink2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28:08"/>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6456 519919,'95'107,"-23"-226,-36 11,12-12,-12 12</inkml:trace>
</inkml:ink>
</file>

<file path=word/ink/ink2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28:04"/>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6480 521068,'107'108,"1"-12,-108-204,12 0,12 1,12-1</inkml:trace>
</inkml:ink>
</file>

<file path=word/ink/ink2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5T12:09:1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7189 107104,'101'101,"0"-10,10 20</inkml:trace>
</inkml:ink>
</file>

<file path=word/ink/ink2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28:0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7689 521368,'108'96,"-60"-204,-36 0,36 0</inkml:trace>
</inkml:ink>
</file>

<file path=word/ink/ink2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24:34"/>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7641 519727,'84'-132,"-84"13,24 11,-48 0,-84 48,0 96,1 12,-1 48,60 12,132-1,24-35,-1-60,1 0</inkml:trace>
</inkml:ink>
</file>

<file path=word/ink/ink2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36:03"/>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9041 526297,'0'107,"12"1,36-216,60 1,-60 214,0-214,-36 214,96-35,-13-192</inkml:trace>
</inkml:ink>
</file>

<file path=word/ink/ink2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36:0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9029 526452,'108'48,"-180"-156</inkml:trace>
</inkml:ink>
</file>

<file path=word/ink/ink2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36:00"/>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9149 526368,'120'-24,"-240"72</inkml:trace>
</inkml:ink>
</file>

<file path=word/ink/ink2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35:59"/>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7341 526333,'-24'107,"-72"1</inkml:trace>
</inkml:ink>
</file>

<file path=word/ink/ink2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8:35:58"/>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7125 526356,'108'96,"12"-36</inkml:trace>
</inkml:ink>
</file>

<file path=word/ink/ink2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9:34:36"/>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5369 828742,'116'0,"42"0,-32 21,-10 0,84 0,-63-10,10-1,32-10,-11 0,11 0,-21 0,105-21,-136 0,20-11,-21-20,-20 20,9-20,33-33,-43-20,-73-21,-32 10,-85-116,22 117,-126-201,115 211,-94-127,10 11,-53-32,64 95,21 22,20 83,1 42,-53 11,0 11,-21 20,-10 12,10-1,10 0,64-11,0 11,-21 32,20 21,-9-21,-22-1,31-31,-20 11,-11 0,11-1,-32-20,0-1,-21 1,11-11,-22 0,1-10,20-11,12 0,20 0,0 0,21 0,95 105,21 0,21 43,0-22,42 53,0-11,-20-63,51 64,1-22,10-20,32-12,32 1,-64-63,11-11,-1 11,106 10,-73-32,52-20,-53-1,-42-10,11 0,-11 0,43-21,-22-10,-10-11,0-1,31 1,43-10,10 10,-95 10,11 22,10-12,53-9,-53 20,-21-10</inkml:trace>
</inkml:ink>
</file>

<file path=word/ink/ink2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9:34:33"/>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8032 827331,'-21'137,"21"179,0-211,0 127,0 31,21-105,11-11,31 53,42-73,74-96,-42-31,-11 0,64 0,-11-42,0-11,31-20,-105 20,43-21,-11 1,31-64,-52 11,-64-1,-9 11,-22-20,-21-12,-11 1,-63 31,1 0,-43-31,-42-32,-10 0,-1 0,-73-21,74 95,31 42,0 63,-53 73,1 33,63-33,-85 11,95-41,1 9,-1 1,11-11</inkml:trace>
</inkml:ink>
</file>

<file path=word/ink/ink2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5T12:07:47"/>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9360 106700,'11'101,"39"0</inkml:trace>
</inkml:ink>
</file>

<file path=word/ink/ink2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5T12:07:24"/>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9441 106902,'71'-101,"-31"-10,1 10</inkml:trace>
</inkml:ink>
</file>

<file path=word/ink/ink2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5T12:07:2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9027 107649,'71'101,"-11"-202,-19 0</inkml:trace>
</inkml:ink>
</file>

<file path=word/ink/ink2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5T12:07:07"/>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8239 106437,'81'101,"0"-202,-10 0</inkml:trace>
</inkml:ink>
</file>

<file path=word/ink/ink2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5T12:07:0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6876 105912,'-21'101,"-49"0,-31-20</inkml:trace>
</inkml:ink>
</file>

<file path=word/ink/ink2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5T12:07:04"/>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6704 105942,'101'61,"0"10</inkml:trace>
</inkml:ink>
</file>

<file path=word/ink/ink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5T11:50:5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5441 94793,'51'101,"19"-212,-19 10</inkml:trace>
</inkml:ink>
</file>

<file path=word/ink/ink3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10:49:5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4505 113241,'50'141,"1"-30,60-272,-51-11,1 10,-11 31</inkml:trace>
</inkml:ink>
</file>

<file path=word/ink/ink3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10:05:44"/>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3858 110741,'30'122,"31"-1,60-202,-50-70,-21 29,11 1</inkml:trace>
</inkml:ink>
</file>

<file path=word/ink/ink3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10:05:43"/>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2312 109974,'-101'50,"41"51,50 0,0 0,0 20,10 1,-11-11,11 20,0-30,0 30,11-30,-1 21,0-21,10 10,0-10,0 0,11 0,9 0,51 0,10-30,10-31,-10 0,10 1,0-1,-10-40,0-10,21-61,-21-30,10 10,-31-20,-29 0,10-30,-21 20,-10 9,1 11,-21-20,0 0,-10 10,0-20,-10 30,-11 0,-9 0,0-21,-11 1,1 20,0 0,-71 30,10 71,0 0,0 21,0 9,-11-20,1-10,10 10,-10 10,10 1</inkml:trace>
</inkml:ink>
</file>

<file path=word/ink/ink3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10:05:39"/>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2797 114448,'-141'102,"10"9,-11 20,11-10,0 0,30-30</inkml:trace>
</inkml:ink>
</file>

<file path=word/ink/ink3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10:05:37"/>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2151 114327,'91'121,"30"31,0-11,61 31,-81-81,30-10</inkml:trace>
</inkml:ink>
</file>

<file path=word/ink/ink3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11:09:5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4722 122056,'-122'66,"15"23,34 17</inkml:trace>
</inkml:ink>
</file>

<file path=word/ink/ink3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11:09:44"/>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4559 122032,'106'0,"0"0,0 0</inkml:trace>
</inkml:ink>
</file>

<file path=word/ink/ink3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11:09:33"/>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4699 122289,'-16'106,"-17"0</inkml:trace>
</inkml:ink>
</file>

<file path=word/ink/ink3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11:09:3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4642 122337,'106'66</inkml:trace>
</inkml:ink>
</file>

<file path=word/ink/ink3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11:09:30"/>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4560 122909,'82'106,"-58"-220,9-9,8 1</inkml:trace>
</inkml:ink>
</file>

<file path=word/ink/ink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0:44:3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8945 96911,'105'106,"1"-27,-9-185,-27-17,1 17</inkml:trace>
</inkml:ink>
</file>

<file path=word/ink/ink4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10:57:24"/>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4341 124093,'70'101,"31"-213</inkml:trace>
</inkml:ink>
</file>

<file path=word/ink/ink4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10:57:2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4432 124163,'101'-81</inkml:trace>
</inkml:ink>
</file>

<file path=word/ink/ink4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10:57:13"/>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3714 123830,'111'0,"11"0,-21 0</inkml:trace>
</inkml:ink>
</file>

<file path=word/ink/ink4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10:57:1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6593 123719,'41'101,"60"-222,-31-1,-29 21</inkml:trace>
</inkml:ink>
</file>

<file path=word/ink/ink4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10:55:23"/>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5825 123254,'41'111,"19"-222,-19 0</inkml:trace>
</inkml:ink>
</file>

<file path=word/ink/ink4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04:4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3828 145586,'101'14,"-80"-122,8 7</inkml:trace>
</inkml:ink>
</file>

<file path=word/ink/ink4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04:39"/>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4362 145420,'-87'101,"188"-14,0-44</inkml:trace>
</inkml:ink>
</file>

<file path=word/ink/ink4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04:38"/>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4275 145514,'101'-22,"37"-36,64-28,-58 21,22-8,-14-6,28 7,-14-22,0 7,-7 1,-14-15,14-29,-58 36,43-51,-43 37,-7 7,7 50</inkml:trace>
</inkml:ink>
</file>

<file path=word/ink/ink4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04:34"/>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3236 145247,'-109'0,"-6"0,-8 0,22 21,0 37,36 50,173-28,8-37,-8-36,-7 0,15 1,14 13,-8-6,-13-1,6 8,-7 7,22-8,-21-21,21 0,-8-14,-20-15,-52-79,-115 7,-58 29,22 7,-14 14,6 44,-13-8,13-6,8-8,-7 22,7 7,0 14</inkml:trace>
</inkml:ink>
</file>

<file path=word/ink/ink4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1:04:29"/>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5127 145037,'109'101,"-8"0</inkml:trace>
</inkml:ink>
</file>

<file path=word/ink/ink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0:44:30"/>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9385 95255,'71'105,"17"1,17-150,-43-79,-9 8,-9-8,-18 8</inkml:trace>
</inkml:ink>
</file>

<file path=word/ink/ink5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21:39:26"/>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5333 150178,'106'52,"-64"-168,0 10</inkml:trace>
</inkml:ink>
</file>

<file path=word/ink/ink5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04:0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2423 157853,'19'107,"60"-214,-119-1,-18 225</inkml:trace>
</inkml:ink>
</file>

<file path=word/ink/ink5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04:00"/>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2462 159431,'-49'128,"39"-21,118-116,-79-99,-137 39</inkml:trace>
</inkml:ink>
</file>

<file path=word/ink/ink5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03:58"/>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2403 159098,'108'59,"-98"-167,-118 19,69 207,58-10</inkml:trace>
</inkml:ink>
</file>

<file path=word/ink/ink5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03:56"/>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6795 158739,'10'107,"97"-107,-136-107</inkml:trace>
</inkml:ink>
</file>

<file path=word/ink/ink5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03:54"/>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4412 158307,'108'59,"-59"-177,20 1</inkml:trace>
</inkml:ink>
</file>

<file path=word/ink/ink5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03:5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2412 158601,'108'98,"0"-39,0-10,-118-166,-78 9,-20 166,39 50,187-98,0 0,-226 19,216-78,-236 118,50-177,186 49,-10 167,-206-39,0-59,0-79,167-39,49 118,-226 98</inkml:trace>
</inkml:ink>
</file>

<file path=word/ink/ink5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5:03:49"/>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2657 158170,'-127'0,"19"0,0 10,69 98,157-20,-10-69,-1-9,21-10,-20-10,9 10,1 0,0 0,-10 0,19 0,10 0,-9 0,-11 0,1 0,0 0,-1-39,-9-59,-69-10,-156 98,-11 10,-29 0,50 0,-11-9,-29-21,10 1,9-1,1 11,19 19,0 19,0 11,0-30,-19 19,19 21</inkml:trace>
</inkml:ink>
</file>

<file path=word/ink/ink5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23:00:2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2604 161490,'84'106,"-10"0,32 0</inkml:trace>
</inkml:ink>
</file>

<file path=word/ink/ink5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23:00:20"/>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4593 161183,'106'43,"-64"-160,11 11</inkml:trace>
</inkml:ink>
</file>

<file path=word/ink/ink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0:44:2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8284 96470,'44'-105,"-132"219,88-8</inkml:trace>
</inkml:ink>
</file>

<file path=word/ink/ink6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23:00:19"/>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2921 161067,'-106'0,"0"10,22 107,73-1,22-10,116-53,-11-53,11 0,-21 0,10 0,-10 11,21-1,-21 1,10-11,1-11,-11 11,0 0,-1 0,1-21,11-32,-1 0,-10 0,-53-53,-180 1,-11 73,32 0,-10 11,10 10,-53 1,22 10,20 10,1 22,0-11,10-21,0-21,-10 21,10 32,-11 0,11-32</inkml:trace>
</inkml:ink>
</file>

<file path=word/ink/ink6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23:44:07"/>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3994 176364,'106'59,"-24"47,-70-212,70 0,-11-12,0 1,11 11</inkml:trace>
</inkml:ink>
</file>

<file path=word/ink/ink6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23:40:0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2805 175380,'-111'74,"25"62,-1-25,1 13,24-13</inkml:trace>
</inkml:ink>
</file>

<file path=word/ink/ink6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23:40:0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2435 175578,'136'62,"-1"24,-23-12,-1-24</inkml:trace>
</inkml:ink>
</file>

<file path=word/ink/ink6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23:40:00"/>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2472 176331,'-111'25,"49"98,50-12,135-37,-12-74,0-12,13 0,12-1,-25 13,0-12,0-13,12 13,13 12,-25-12,0-13,1 13,-1-26,-210-73,-25 37,1 25,12 37,-148 12,123 12,0 0,25 1,-13 24,1 0,12 0,-25-13,0 1,13 12</inkml:trace>
</inkml:ink>
</file>

<file path=word/ink/ink6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23:44:2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7312 185375,'32'112,"80"-112,-80-112,64 0</inkml:trace>
</inkml:ink>
</file>

<file path=word/ink/ink6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6:32:4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5784 202854,'108'0,"11"0,-11 0,0 0,12 0,-12 0,11-24,1 0,0 12,12 12,23 0,-35 24,0-12,0 0,-1-12,-11 12,12-12</inkml:trace>
</inkml:ink>
</file>

<file path=word/ink/ink6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6:32:39"/>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10694 202555,'108'96,"48"95</inkml:trace>
</inkml:ink>
</file>

<file path=word/ink/ink6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6:32:37"/>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3341 202591,'-36'120,"48"-13,60 1,36-48,23-108,-11 0,-36-60,-84 1,-120 71,12 12,1 24,-13 24,12-36,0-84,0 0,1-12</inkml:trace>
</inkml:ink>
</file>

<file path=word/ink/ink6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23:53:59"/>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11984 197007,'-48'112,"128"-224,-192 176</inkml:trace>
</inkml:ink>
</file>

<file path=word/ink/ink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0:44:2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8469 96356,'0'106,"9"-1</inkml:trace>
</inkml:ink>
</file>

<file path=word/ink/ink7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23:53:56"/>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11904 196879,'-48'-112,"160"112,-128 128,-32-16</inkml:trace>
</inkml:ink>
</file>

<file path=word/ink/ink7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23:53:4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6240 195359,'-128'-32,"0"32,-16 16,-16 16,16 0,-16 16,16-16,32 16,-64 16,0 16,0 16,-16 0,16 0,32-16,-16 16,32-32,-16 48,32 0,64 0,176-32,-16-80,16 0,-16-16,0 32</inkml:trace>
</inkml:ink>
</file>

<file path=word/ink/ink7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23:53:44"/>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4224 196431,'-96'112,"112"0,80 16,16-112,0-112,-64-32,-48 16,-112 48,-16 64,16 96,32 48,80-32,128-64,-16-64</inkml:trace>
</inkml:ink>
</file>

<file path=word/ink/ink7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23:53:43"/>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4112 197375,'160'80,"-48"0,-80-192,-144 48,80 176,144-48,-80-176,-160 96,48 128,192-16,0-128,-96-80,-128 48,0 96,128 80,96-112,-64-112,-160 80,0 64,224 48,-64-192</inkml:trace>
</inkml:ink>
</file>

<file path=word/ink/ink7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23:53:3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9744 197903,'0'112,"112"-112,-48-112,16 0</inkml:trace>
</inkml:ink>
</file>

<file path=word/ink/ink7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23:53:26"/>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10688 197487,'128'64,"-48"-192,-32 16</inkml:trace>
</inkml:ink>
</file>

<file path=word/ink/ink7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23:53:20"/>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11488 196991,'48'112,"64"-128,-80-96,16 0</inkml:trace>
</inkml:ink>
</file>

<file path=word/ink/ink7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23:53:16"/>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9312 196463,'-112'112,"48"0,0 0</inkml:trace>
</inkml:ink>
</file>

<file path=word/ink/ink7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23:53:1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9040 196511,'112'128,"-32"-16</inkml:trace>
</inkml:ink>
</file>

<file path=word/ink/ink7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23:53:14"/>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11328 196127,'96'112,"16"-160,-48-64,0 0</inkml:trace>
</inkml:ink>
</file>

<file path=word/ink/ink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0:44:20"/>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7923 96400,'-45'-106,"-51"221,96-9,0 8,114-140,-87-98,-19 10,10-36,-9 44,-9 0,0 230,0 17,0-35,9 17,17-9,80-228,-71 8,-26 0,-53 221,35-9,123-18,1-159,-89-34,-114 219,194-87,-35-133,-54-9,54 221,-45-229,53 17,-79 212,0-1,115-52,-36-167,-52-1,-133 186,115 34,96-52,-69-158,52 210,18-193,-54-26,-34 8,-106 220,194-43,-1-45,-175 89,158-238,0-1,-44 18,-97 1,-52 87,87 124,18 26,18-9,34-17,63-44,-1-115</inkml:trace>
</inkml:ink>
</file>

<file path=word/ink/ink8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23:53:1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6256 195487,'112'16,"0"0,0-16,16-32,-16-32,-64-48,-32 0,-112 0,-32 48,16 64,-16 0,16 0,16 112,64 0,0 0,16 16,80-16,48-96,0-16</inkml:trace>
</inkml:ink>
</file>

<file path=word/ink/ink8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6T23:57:08"/>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4235 209287,'105'35,"-34"-159</inkml:trace>
</inkml:ink>
</file>

<file path=word/ink/ink8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0:00:29"/>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2411 214041,'97'106,"17"-9,-8-1,-124-210,1 8,-36-8,-53 184,45 36,-1 8</inkml:trace>
</inkml:ink>
</file>

<file path=word/ink/ink8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0:00:26"/>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9433 215477,'97'106,"8"-45,-52-166,-9-45,-17 27,-1 17,-8 0</inkml:trace>
</inkml:ink>
</file>

<file path=word/ink/ink8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0:00:2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2552 215081,'-106'0,"-8"44,43 61,71 19,79-19,27-78,53-10,-36-17,0 0,1 0,8 0,0 0,27 0,8 0,18 0,-79 9,-1 0,89 9,-88-10,0 1,0 0,87-9,-25 0,-1 0,-8 0,-1 9,45 17,-97-17,-1 9,1-18,70 0,-26 0,-18 17,0 10,-8-1,-10 1,10-1,-19 1,1-10,88 10,-9-10,-18 1,-34-9,-19-1,9-8,1 0,-18-8,8-1,9 0,27 0,-44-8,0-1,-1 0,19-8,-10 8,1-17,-9 0,17-36,-53-52,-96 8,-89-34,-26 61,18 61,0 10,8-1,9-9,-8-17,-9 9,17 9,0 26,-17 0,8 9,1 8,-18 1,-9-1,26-8,9 0,-8-9,-10 18,-8 17,18 0,-18 0,-1-8,28-10,-36-17,35 0,-17 0,8 0,9 0,1-8,-19-10,-8 9,26-8,1 8,-1 0,-17 9,-1 0,-8 26,9 10,17-19,0 10,1-27,-1 0,0 0,0-18,1 0,-1 10,-17-1,-18 9,35 0,0 0,0 0,-35 0,-26-18,44 1,-9-19,8-8,18 53</inkml:trace>
</inkml:ink>
</file>

<file path=word/ink/ink8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0:46:1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2631 227312,'-124'105,"27"19,9-1</inkml:trace>
</inkml:ink>
</file>

<file path=word/ink/ink8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0:46:13"/>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2454 227294,'53'123,"9"-8</inkml:trace>
</inkml:ink>
</file>

<file path=word/ink/ink8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0:46:1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5327 225964,'61'105,"-8"-246,-9 27,0-18,0 17</inkml:trace>
</inkml:ink>
</file>

<file path=word/ink/ink8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0:46:11"/>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2648 225814,'-105'-62,"-1"141,44 36,194-71,-26-18,9 10,17-10,-9-8,0-10,18-34,-8-18,16 18,1 26,0 0,-36 26,10 36,-1-18,-8-9,34-9,-43-17,9-9,-10 0,28 0,-28 0,1 0,0 0,-45-114,-52-10,-79 1,-54 17,-8 71,-35 26,35 9,-27 0,9 0,-26 9,26 9,-8-10,26-8,8-44,10 9,-10 26,19 9,-1 0,-62 9,63 0,-10 9,9-1,1 10,-10-27</inkml:trace>
</inkml:ink>
</file>

<file path=word/ink/ink8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25:43"/>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3378 247144,'108'96,"-108"-204,-108 48,108 168</inkml:trace>
</inkml:ink>
</file>

<file path=word/ink/ink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0:35:54"/>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2116 94759,'115'106,"8"26</inkml:trace>
</inkml:ink>
</file>

<file path=word/ink/ink90.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25:42"/>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3114 247000,'108'-12,"-72"120</inkml:trace>
</inkml:ink>
</file>

<file path=word/ink/ink9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25:39"/>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3450 246857,'48'107,"11"1,-59-228,0 13,36-13</inkml:trace>
</inkml:ink>
</file>

<file path=word/ink/ink92.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25:36"/>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8168 246401,'0'108,"-48"0,-60-48</inkml:trace>
</inkml:ink>
</file>

<file path=word/ink/ink93.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25:3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7941 246497,'107'24,"1"12,0 12</inkml:trace>
</inkml:ink>
</file>

<file path=word/ink/ink94.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24:59"/>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7629 246857,'108'-84</inkml:trace>
</inkml:ink>
</file>

<file path=word/ink/ink95.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24:58"/>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7569 247120,'108'0,"-84"-108,-132 168,96 48</inkml:trace>
</inkml:ink>
</file>

<file path=word/ink/ink96.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24:56"/>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7677 246821,'108'36,"-108"-144</inkml:trace>
</inkml:ink>
</file>

<file path=word/ink/ink97.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24:55"/>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7509 246509,'108'0,"0"-12,-48 120,-168-36</inkml:trace>
</inkml:ink>
</file>

<file path=word/ink/ink98.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24:47"/>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7330 246940,'108'-36,"-1"36,-95 108,-119-48</inkml:trace>
</inkml:ink>
</file>

<file path=word/ink/ink99.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566929134" units="cm"/>
          <inkml:channelProperty channel="Y" name="resolution" value="28.3464566929134" units="cm"/>
        </inkml:channelProperties>
      </inkml:inkSource>
      <inkml:timestamp xml:id="ts0" timeString="2021-02-27T07:24:27"/>
    </inkml:context>
    <inkml:brush xml:id="br0">
      <inkml:brushProperty name="width" value="0.05292" units="cm"/>
      <inkml:brushProperty name="height" value="0.05292" units="cm"/>
      <inkml:brushProperty name="color" value="#ff0000"/>
      <inkml:brushProperty name="ignorePressure" value="0"/>
    </inkml:brush>
  </inkml:definitions>
  <inkml:trace contextRef="#ctx0" brushRef="#br0">11258 247300,'-36'107,"-72"37,48-36,-23 12,11-13</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39</Pages>
  <Words>1385</Words>
  <Characters>7900</Characters>
  <Lines>65</Lines>
  <Paragraphs>18</Paragraphs>
  <ScaleCrop>false</ScaleCrop>
  <LinksUpToDate>false</LinksUpToDate>
  <CharactersWithSpaces>9267</CharactersWithSpaces>
  <Application>WPS Office_3.1.1.5096_F1E327BC-269C-435d-A152-05C5408002CA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2021-02-08T05:26:00Z</dcterms:created>
  <dc:creator>Xiaoyu Dong</dc:creator>
  <cp:lastModifiedBy>xiaoyudong</cp:lastModifiedBy>
  <dcterms:modified xsi:type="dcterms:W3CDTF">2021-02-28T12:28:28Z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0x010100614F35ADDDA83043BD2BE74D2B8F1FD4</vt:lpwstr>
  </property>
  <property fmtid="{D5CDD505-2E9C-101B-9397-08002B2CF9AE}" pid="3" name="KSOProductBuildVer">
    <vt:lpwstr>1033-3.1.1.5096</vt:lpwstr>
  </property>
</Properties>
</file>